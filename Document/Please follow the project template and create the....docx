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Edu Tutor AI Project Report</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1. INTRODUCTION</w:t>
      </w:r>
    </w:p>
    <w:p w:rsidR="00000000" w:rsidDel="00000000" w:rsidP="00000000" w:rsidRDefault="00000000" w:rsidRPr="00000000" w14:paraId="0000000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1.1 Project Overview</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"Edu Tutor AI" project aims to develop an intelligent tutoring system leveraging Artificial intelligence to provide personalized and adaptive learning experiences. This system will cater to students across various educational levels, offering tailored content, interactive exercises, and real-time feedback to enhance their understanding and retention of subjects. The core idea is to bridge learning gaps, offer support outside traditional classroom settings, and make education more accessible and engaging through technology.</w:t>
      </w:r>
    </w:p>
    <w:p w:rsidR="00000000" w:rsidDel="00000000" w:rsidP="00000000" w:rsidRDefault="00000000" w:rsidRPr="00000000" w14:paraId="0000000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1.2 Purpose</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purpose of Edu Tutor AI is to:</w:t>
      </w:r>
    </w:p>
    <w:p w:rsidR="00000000" w:rsidDel="00000000" w:rsidP="00000000" w:rsidRDefault="00000000" w:rsidRPr="00000000" w14:paraId="00000007">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Provide personalized learning paths for students based on their individual needs, pace, and learning style.</w:t>
      </w:r>
    </w:p>
    <w:p w:rsidR="00000000" w:rsidDel="00000000" w:rsidP="00000000" w:rsidRDefault="00000000" w:rsidRPr="00000000" w14:paraId="00000008">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Offer an interactive and engaging platform that motivates students to learn.</w:t>
      </w:r>
    </w:p>
    <w:p w:rsidR="00000000" w:rsidDel="00000000" w:rsidP="00000000" w:rsidRDefault="00000000" w:rsidRPr="00000000" w14:paraId="00000009">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Supplement traditional education by providing additional resources and support.</w:t>
      </w:r>
    </w:p>
    <w:p w:rsidR="00000000" w:rsidDel="00000000" w:rsidP="00000000" w:rsidRDefault="00000000" w:rsidRPr="00000000" w14:paraId="0000000A">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Help students identify and overcome their academic weaknesses.</w:t>
      </w:r>
    </w:p>
    <w:p w:rsidR="00000000" w:rsidDel="00000000" w:rsidP="00000000" w:rsidRDefault="00000000" w:rsidRPr="00000000" w14:paraId="0000000B">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Automate the tutoring process, making quality education more scalable and affordable.</w:t>
      </w:r>
    </w:p>
    <w:p w:rsidR="00000000" w:rsidDel="00000000" w:rsidP="00000000" w:rsidRDefault="00000000" w:rsidRPr="00000000" w14:paraId="0000000C">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2. IDEATION PHASE</w:t>
      </w:r>
    </w:p>
    <w:p w:rsidR="00000000" w:rsidDel="00000000" w:rsidP="00000000" w:rsidRDefault="00000000" w:rsidRPr="00000000" w14:paraId="0000000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2.1 Problem Statement</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Traditional education often struggles with a "one-size-fits-all" approach, leading to varying levels of comprehension and engagement among students. Large class sizes and limited teacher resources make it difficult to provide individualized attention, assess specific learning gaps effectively, and offer timely, personalized feedback. This can result in students falling behind, losing interest, or not reaching their full potential.</w:t>
      </w:r>
    </w:p>
    <w:p w:rsidR="00000000" w:rsidDel="00000000" w:rsidP="00000000" w:rsidRDefault="00000000" w:rsidRPr="00000000" w14:paraId="0000000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2.2 Empathy Map Canvas</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Who are we empathizing with?</w:t>
      </w:r>
      <w:r w:rsidDel="00000000" w:rsidR="00000000" w:rsidRPr="00000000">
        <w:rPr>
          <w:rFonts w:ascii="Google Sans Text" w:cs="Google Sans Text" w:eastAsia="Google Sans Text" w:hAnsi="Google Sans Text"/>
          <w:i w:val="0"/>
          <w:color w:val="1b1c1d"/>
          <w:sz w:val="24"/>
          <w:szCs w:val="24"/>
          <w:rtl w:val="0"/>
        </w:rPr>
        <w:t xml:space="preserve"> Students (primary), Parents, Teachers</w:t>
      </w:r>
    </w:p>
    <w:p w:rsidR="00000000" w:rsidDel="00000000" w:rsidP="00000000" w:rsidRDefault="00000000" w:rsidRPr="00000000" w14:paraId="00000011">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SAYS:</w:t>
      </w:r>
    </w:p>
    <w:p w:rsidR="00000000" w:rsidDel="00000000" w:rsidP="00000000" w:rsidRDefault="00000000" w:rsidRPr="00000000" w14:paraId="00000012">
      <w:pPr>
        <w:numPr>
          <w:ilvl w:val="1"/>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Students:</w:t>
      </w:r>
      <w:r w:rsidDel="00000000" w:rsidR="00000000" w:rsidRPr="00000000">
        <w:rPr>
          <w:rFonts w:ascii="Google Sans Text" w:cs="Google Sans Text" w:eastAsia="Google Sans Text" w:hAnsi="Google Sans Text"/>
          <w:i w:val="0"/>
          <w:color w:val="1b1c1d"/>
          <w:sz w:val="24"/>
          <w:szCs w:val="24"/>
          <w:rtl w:val="0"/>
        </w:rPr>
        <w:t xml:space="preserve"> "I don't understand this concept." "I wish I had someone to explain this to me again." "This is boring." "I need help with my homework."</w:t>
      </w:r>
    </w:p>
    <w:p w:rsidR="00000000" w:rsidDel="00000000" w:rsidP="00000000" w:rsidRDefault="00000000" w:rsidRPr="00000000" w14:paraId="00000013">
      <w:pPr>
        <w:numPr>
          <w:ilvl w:val="1"/>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Parents:</w:t>
      </w:r>
      <w:r w:rsidDel="00000000" w:rsidR="00000000" w:rsidRPr="00000000">
        <w:rPr>
          <w:rFonts w:ascii="Google Sans Text" w:cs="Google Sans Text" w:eastAsia="Google Sans Text" w:hAnsi="Google Sans Text"/>
          <w:i w:val="0"/>
          <w:color w:val="1b1c1d"/>
          <w:sz w:val="24"/>
          <w:szCs w:val="24"/>
          <w:rtl w:val="0"/>
        </w:rPr>
        <w:t xml:space="preserve"> "I want my child to succeed, but I don't always have time to help." "My child is struggling in [subject]." "Tutoring is expensive."</w:t>
      </w:r>
    </w:p>
    <w:p w:rsidR="00000000" w:rsidDel="00000000" w:rsidP="00000000" w:rsidRDefault="00000000" w:rsidRPr="00000000" w14:paraId="00000014">
      <w:pPr>
        <w:numPr>
          <w:ilvl w:val="1"/>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Teachers:</w:t>
      </w:r>
      <w:r w:rsidDel="00000000" w:rsidR="00000000" w:rsidRPr="00000000">
        <w:rPr>
          <w:rFonts w:ascii="Google Sans Text" w:cs="Google Sans Text" w:eastAsia="Google Sans Text" w:hAnsi="Google Sans Text"/>
          <w:i w:val="0"/>
          <w:color w:val="1b1c1d"/>
          <w:sz w:val="24"/>
          <w:szCs w:val="24"/>
          <w:rtl w:val="0"/>
        </w:rPr>
        <w:t xml:space="preserve"> "I wish I had more time to focus on individual student needs." "Some students grasp concepts quickly, others need more time."</w:t>
      </w:r>
    </w:p>
    <w:p w:rsidR="00000000" w:rsidDel="00000000" w:rsidP="00000000" w:rsidRDefault="00000000" w:rsidRPr="00000000" w14:paraId="00000015">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THINKS:</w:t>
      </w:r>
    </w:p>
    <w:p w:rsidR="00000000" w:rsidDel="00000000" w:rsidP="00000000" w:rsidRDefault="00000000" w:rsidRPr="00000000" w14:paraId="00000016">
      <w:pPr>
        <w:numPr>
          <w:ilvl w:val="1"/>
          <w:numId w:val="2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Students:</w:t>
      </w:r>
      <w:r w:rsidDel="00000000" w:rsidR="00000000" w:rsidRPr="00000000">
        <w:rPr>
          <w:rFonts w:ascii="Google Sans Text" w:cs="Google Sans Text" w:eastAsia="Google Sans Text" w:hAnsi="Google Sans Text"/>
          <w:i w:val="0"/>
          <w:color w:val="1b1c1d"/>
          <w:sz w:val="24"/>
          <w:szCs w:val="24"/>
          <w:rtl w:val="0"/>
        </w:rPr>
        <w:t xml:space="preserve"> "Am I good enough?" "Will I pass this exam?" "I don't want to ask a 'silly' question."</w:t>
      </w:r>
    </w:p>
    <w:p w:rsidR="00000000" w:rsidDel="00000000" w:rsidP="00000000" w:rsidRDefault="00000000" w:rsidRPr="00000000" w14:paraId="00000017">
      <w:pPr>
        <w:numPr>
          <w:ilvl w:val="1"/>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Parents:</w:t>
      </w:r>
      <w:r w:rsidDel="00000000" w:rsidR="00000000" w:rsidRPr="00000000">
        <w:rPr>
          <w:rFonts w:ascii="Google Sans Text" w:cs="Google Sans Text" w:eastAsia="Google Sans Text" w:hAnsi="Google Sans Text"/>
          <w:i w:val="0"/>
          <w:color w:val="1b1c1d"/>
          <w:sz w:val="24"/>
          <w:szCs w:val="24"/>
          <w:rtl w:val="0"/>
        </w:rPr>
        <w:t xml:space="preserve"> "Is my child getting the best education?" "How can I support their learning at home?"</w:t>
      </w:r>
    </w:p>
    <w:p w:rsidR="00000000" w:rsidDel="00000000" w:rsidP="00000000" w:rsidRDefault="00000000" w:rsidRPr="00000000" w14:paraId="00000018">
      <w:pPr>
        <w:numPr>
          <w:ilvl w:val="1"/>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Teachers:</w:t>
      </w:r>
      <w:r w:rsidDel="00000000" w:rsidR="00000000" w:rsidRPr="00000000">
        <w:rPr>
          <w:rFonts w:ascii="Google Sans Text" w:cs="Google Sans Text" w:eastAsia="Google Sans Text" w:hAnsi="Google Sans Text"/>
          <w:i w:val="0"/>
          <w:color w:val="1b1c1d"/>
          <w:sz w:val="24"/>
          <w:szCs w:val="24"/>
          <w:rtl w:val="0"/>
        </w:rPr>
        <w:t xml:space="preserve"> "How can I differentiate instruction for 30+ students?" "How do I assess true understanding vs. rote memorization?"</w:t>
      </w:r>
    </w:p>
    <w:p w:rsidR="00000000" w:rsidDel="00000000" w:rsidP="00000000" w:rsidRDefault="00000000" w:rsidRPr="00000000" w14:paraId="00000019">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FEELS:</w:t>
      </w:r>
    </w:p>
    <w:p w:rsidR="00000000" w:rsidDel="00000000" w:rsidP="00000000" w:rsidRDefault="00000000" w:rsidRPr="00000000" w14:paraId="0000001A">
      <w:pPr>
        <w:numPr>
          <w:ilvl w:val="1"/>
          <w:numId w:val="2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Students:</w:t>
      </w:r>
      <w:r w:rsidDel="00000000" w:rsidR="00000000" w:rsidRPr="00000000">
        <w:rPr>
          <w:rFonts w:ascii="Google Sans Text" w:cs="Google Sans Text" w:eastAsia="Google Sans Text" w:hAnsi="Google Sans Text"/>
          <w:i w:val="0"/>
          <w:color w:val="1b1c1d"/>
          <w:sz w:val="24"/>
          <w:szCs w:val="24"/>
          <w:rtl w:val="0"/>
        </w:rPr>
        <w:t xml:space="preserve"> Frustrated, overwhelmed, bored, anxious, sometimes motivated.</w:t>
      </w:r>
    </w:p>
    <w:p w:rsidR="00000000" w:rsidDel="00000000" w:rsidP="00000000" w:rsidRDefault="00000000" w:rsidRPr="00000000" w14:paraId="0000001B">
      <w:pPr>
        <w:numPr>
          <w:ilvl w:val="1"/>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Parents:</w:t>
      </w:r>
      <w:r w:rsidDel="00000000" w:rsidR="00000000" w:rsidRPr="00000000">
        <w:rPr>
          <w:rFonts w:ascii="Google Sans Text" w:cs="Google Sans Text" w:eastAsia="Google Sans Text" w:hAnsi="Google Sans Text"/>
          <w:i w:val="0"/>
          <w:color w:val="1b1c1d"/>
          <w:sz w:val="24"/>
          <w:szCs w:val="24"/>
          <w:rtl w:val="0"/>
        </w:rPr>
        <w:t xml:space="preserve"> Concerned, hopeful, sometimes helpless.</w:t>
      </w:r>
    </w:p>
    <w:p w:rsidR="00000000" w:rsidDel="00000000" w:rsidP="00000000" w:rsidRDefault="00000000" w:rsidRPr="00000000" w14:paraId="0000001C">
      <w:pPr>
        <w:numPr>
          <w:ilvl w:val="1"/>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Teachers:</w:t>
      </w:r>
      <w:r w:rsidDel="00000000" w:rsidR="00000000" w:rsidRPr="00000000">
        <w:rPr>
          <w:rFonts w:ascii="Google Sans Text" w:cs="Google Sans Text" w:eastAsia="Google Sans Text" w:hAnsi="Google Sans Text"/>
          <w:i w:val="0"/>
          <w:color w:val="1b1c1d"/>
          <w:sz w:val="24"/>
          <w:szCs w:val="24"/>
          <w:rtl w:val="0"/>
        </w:rPr>
        <w:t xml:space="preserve"> Overworked, dedicated, sometimes frustrated by limitations.</w:t>
      </w:r>
    </w:p>
    <w:p w:rsidR="00000000" w:rsidDel="00000000" w:rsidP="00000000" w:rsidRDefault="00000000" w:rsidRPr="00000000" w14:paraId="0000001D">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DOES:</w:t>
      </w:r>
    </w:p>
    <w:p w:rsidR="00000000" w:rsidDel="00000000" w:rsidP="00000000" w:rsidRDefault="00000000" w:rsidRPr="00000000" w14:paraId="0000001E">
      <w:pPr>
        <w:numPr>
          <w:ilvl w:val="1"/>
          <w:numId w:val="2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Students:</w:t>
      </w:r>
      <w:r w:rsidDel="00000000" w:rsidR="00000000" w:rsidRPr="00000000">
        <w:rPr>
          <w:rFonts w:ascii="Google Sans Text" w:cs="Google Sans Text" w:eastAsia="Google Sans Text" w:hAnsi="Google Sans Text"/>
          <w:i w:val="0"/>
          <w:color w:val="1b1c1d"/>
          <w:sz w:val="24"/>
          <w:szCs w:val="24"/>
          <w:rtl w:val="0"/>
        </w:rPr>
        <w:t xml:space="preserve"> Attends classes, does homework, studies for tests, struggles with concepts, uses online resources (sometimes unfocused).</w:t>
      </w:r>
    </w:p>
    <w:p w:rsidR="00000000" w:rsidDel="00000000" w:rsidP="00000000" w:rsidRDefault="00000000" w:rsidRPr="00000000" w14:paraId="0000001F">
      <w:pPr>
        <w:numPr>
          <w:ilvl w:val="1"/>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Parents:</w:t>
      </w:r>
      <w:r w:rsidDel="00000000" w:rsidR="00000000" w:rsidRPr="00000000">
        <w:rPr>
          <w:rFonts w:ascii="Google Sans Text" w:cs="Google Sans Text" w:eastAsia="Google Sans Text" w:hAnsi="Google Sans Text"/>
          <w:i w:val="0"/>
          <w:color w:val="1b1c1d"/>
          <w:sz w:val="24"/>
          <w:szCs w:val="24"/>
          <w:rtl w:val="0"/>
        </w:rPr>
        <w:t xml:space="preserve"> Helps with homework, looks for tutors, checks grades, encourages study.</w:t>
      </w:r>
    </w:p>
    <w:p w:rsidR="00000000" w:rsidDel="00000000" w:rsidP="00000000" w:rsidRDefault="00000000" w:rsidRPr="00000000" w14:paraId="00000020">
      <w:pPr>
        <w:numPr>
          <w:ilvl w:val="1"/>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Teachers:</w:t>
      </w:r>
      <w:r w:rsidDel="00000000" w:rsidR="00000000" w:rsidRPr="00000000">
        <w:rPr>
          <w:rFonts w:ascii="Google Sans Text" w:cs="Google Sans Text" w:eastAsia="Google Sans Text" w:hAnsi="Google Sans Text"/>
          <w:i w:val="0"/>
          <w:color w:val="1b1c1d"/>
          <w:sz w:val="24"/>
          <w:szCs w:val="24"/>
          <w:rtl w:val="0"/>
        </w:rPr>
        <w:t xml:space="preserve"> Teaches, grades, plans lessons, identifies struggling students, provides some individual help.</w:t>
      </w:r>
    </w:p>
    <w:p w:rsidR="00000000" w:rsidDel="00000000" w:rsidP="00000000" w:rsidRDefault="00000000" w:rsidRPr="00000000" w14:paraId="00000021">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PAINS:</w:t>
      </w:r>
      <w:r w:rsidDel="00000000" w:rsidR="00000000" w:rsidRPr="00000000">
        <w:rPr>
          <w:rFonts w:ascii="Google Sans Text" w:cs="Google Sans Text" w:eastAsia="Google Sans Text" w:hAnsi="Google Sans Text"/>
          <w:i w:val="0"/>
          <w:color w:val="1b1c1d"/>
          <w:sz w:val="24"/>
          <w:szCs w:val="24"/>
          <w:rtl w:val="0"/>
        </w:rPr>
        <w:t xml:space="preserve"> Lack of personalized attention, difficulty understanding complex topics, time constraints, lack of immediate feedback, high cost of private tutoring, demotivation, inconsistent learning pace.</w:t>
      </w:r>
    </w:p>
    <w:p w:rsidR="00000000" w:rsidDel="00000000" w:rsidP="00000000" w:rsidRDefault="00000000" w:rsidRPr="00000000" w14:paraId="00000022">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GAINS:</w:t>
      </w:r>
      <w:r w:rsidDel="00000000" w:rsidR="00000000" w:rsidRPr="00000000">
        <w:rPr>
          <w:rFonts w:ascii="Google Sans Text" w:cs="Google Sans Text" w:eastAsia="Google Sans Text" w:hAnsi="Google Sans Text"/>
          <w:i w:val="0"/>
          <w:color w:val="1b1c1d"/>
          <w:sz w:val="24"/>
          <w:szCs w:val="24"/>
          <w:rtl w:val="0"/>
        </w:rPr>
        <w:t xml:space="preserve"> Personalized learning, improved comprehension, increased confidence, accessible and affordable education, reduced study time, better academic performance.</w:t>
      </w:r>
    </w:p>
    <w:p w:rsidR="00000000" w:rsidDel="00000000" w:rsidP="00000000" w:rsidRDefault="00000000" w:rsidRPr="00000000" w14:paraId="00000023">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2.3 Brainstorming</w:t>
      </w:r>
    </w:p>
    <w:p w:rsidR="00000000" w:rsidDel="00000000" w:rsidP="00000000" w:rsidRDefault="00000000" w:rsidRPr="00000000" w14:paraId="00000024">
      <w:pPr>
        <w:numPr>
          <w:ilvl w:val="0"/>
          <w:numId w:val="2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Personalized Learning Paths:</w:t>
      </w:r>
      <w:r w:rsidDel="00000000" w:rsidR="00000000" w:rsidRPr="00000000">
        <w:rPr>
          <w:rFonts w:ascii="Google Sans Text" w:cs="Google Sans Text" w:eastAsia="Google Sans Text" w:hAnsi="Google Sans Text"/>
          <w:i w:val="0"/>
          <w:color w:val="1b1c1d"/>
          <w:sz w:val="24"/>
          <w:szCs w:val="24"/>
          <w:rtl w:val="0"/>
        </w:rPr>
        <w:t xml:space="preserve"> AI analyzes student performance and adapts content.</w:t>
      </w:r>
    </w:p>
    <w:p w:rsidR="00000000" w:rsidDel="00000000" w:rsidP="00000000" w:rsidRDefault="00000000" w:rsidRPr="00000000" w14:paraId="00000025">
      <w:pPr>
        <w:numPr>
          <w:ilvl w:val="0"/>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Interactive Exercises:</w:t>
      </w:r>
      <w:r w:rsidDel="00000000" w:rsidR="00000000" w:rsidRPr="00000000">
        <w:rPr>
          <w:rFonts w:ascii="Google Sans Text" w:cs="Google Sans Text" w:eastAsia="Google Sans Text" w:hAnsi="Google Sans Text"/>
          <w:i w:val="0"/>
          <w:color w:val="1b1c1d"/>
          <w:sz w:val="24"/>
          <w:szCs w:val="24"/>
          <w:rtl w:val="0"/>
        </w:rPr>
        <w:t xml:space="preserve"> Quizzes, drag-and-drop, simulations.</w:t>
      </w:r>
    </w:p>
    <w:p w:rsidR="00000000" w:rsidDel="00000000" w:rsidP="00000000" w:rsidRDefault="00000000" w:rsidRPr="00000000" w14:paraId="00000026">
      <w:pPr>
        <w:numPr>
          <w:ilvl w:val="0"/>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Real-time Feedback:</w:t>
      </w:r>
      <w:r w:rsidDel="00000000" w:rsidR="00000000" w:rsidRPr="00000000">
        <w:rPr>
          <w:rFonts w:ascii="Google Sans Text" w:cs="Google Sans Text" w:eastAsia="Google Sans Text" w:hAnsi="Google Sans Text"/>
          <w:i w:val="0"/>
          <w:color w:val="1b1c1d"/>
          <w:sz w:val="24"/>
          <w:szCs w:val="24"/>
          <w:rtl w:val="0"/>
        </w:rPr>
        <w:t xml:space="preserve"> Immediate correction and explanation.</w:t>
      </w:r>
    </w:p>
    <w:p w:rsidR="00000000" w:rsidDel="00000000" w:rsidP="00000000" w:rsidRDefault="00000000" w:rsidRPr="00000000" w14:paraId="00000027">
      <w:pPr>
        <w:numPr>
          <w:ilvl w:val="0"/>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AI-powered Explanations:</w:t>
      </w:r>
      <w:r w:rsidDel="00000000" w:rsidR="00000000" w:rsidRPr="00000000">
        <w:rPr>
          <w:rFonts w:ascii="Google Sans Text" w:cs="Google Sans Text" w:eastAsia="Google Sans Text" w:hAnsi="Google Sans Text"/>
          <w:i w:val="0"/>
          <w:color w:val="1b1c1d"/>
          <w:sz w:val="24"/>
          <w:szCs w:val="24"/>
          <w:rtl w:val="0"/>
        </w:rPr>
        <w:t xml:space="preserve"> Break down complex topics into simpler terms.</w:t>
      </w:r>
    </w:p>
    <w:p w:rsidR="00000000" w:rsidDel="00000000" w:rsidP="00000000" w:rsidRDefault="00000000" w:rsidRPr="00000000" w14:paraId="00000028">
      <w:pPr>
        <w:numPr>
          <w:ilvl w:val="0"/>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Progress Tracking &amp; Analytics:</w:t>
      </w:r>
      <w:r w:rsidDel="00000000" w:rsidR="00000000" w:rsidRPr="00000000">
        <w:rPr>
          <w:rFonts w:ascii="Google Sans Text" w:cs="Google Sans Text" w:eastAsia="Google Sans Text" w:hAnsi="Google Sans Text"/>
          <w:i w:val="0"/>
          <w:color w:val="1b1c1d"/>
          <w:sz w:val="24"/>
          <w:szCs w:val="24"/>
          <w:rtl w:val="0"/>
        </w:rPr>
        <w:t xml:space="preserve"> Visual dashboards for students, parents, and teachers.</w:t>
      </w:r>
    </w:p>
    <w:p w:rsidR="00000000" w:rsidDel="00000000" w:rsidP="00000000" w:rsidRDefault="00000000" w:rsidRPr="00000000" w14:paraId="00000029">
      <w:pPr>
        <w:numPr>
          <w:ilvl w:val="0"/>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Gamification:</w:t>
      </w:r>
      <w:r w:rsidDel="00000000" w:rsidR="00000000" w:rsidRPr="00000000">
        <w:rPr>
          <w:rFonts w:ascii="Google Sans Text" w:cs="Google Sans Text" w:eastAsia="Google Sans Text" w:hAnsi="Google Sans Text"/>
          <w:i w:val="0"/>
          <w:color w:val="1b1c1d"/>
          <w:sz w:val="24"/>
          <w:szCs w:val="24"/>
          <w:rtl w:val="0"/>
        </w:rPr>
        <w:t xml:space="preserve"> Points, badges, leaderboards to increase engagement.</w:t>
      </w:r>
    </w:p>
    <w:p w:rsidR="00000000" w:rsidDel="00000000" w:rsidP="00000000" w:rsidRDefault="00000000" w:rsidRPr="00000000" w14:paraId="0000002A">
      <w:pPr>
        <w:numPr>
          <w:ilvl w:val="0"/>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Natural Language Processing (NLP):</w:t>
      </w:r>
      <w:r w:rsidDel="00000000" w:rsidR="00000000" w:rsidRPr="00000000">
        <w:rPr>
          <w:rFonts w:ascii="Google Sans Text" w:cs="Google Sans Text" w:eastAsia="Google Sans Text" w:hAnsi="Google Sans Text"/>
          <w:i w:val="0"/>
          <w:color w:val="1b1c1d"/>
          <w:sz w:val="24"/>
          <w:szCs w:val="24"/>
          <w:rtl w:val="0"/>
        </w:rPr>
        <w:t xml:space="preserve"> For conversational AI tutoring.</w:t>
      </w:r>
    </w:p>
    <w:p w:rsidR="00000000" w:rsidDel="00000000" w:rsidP="00000000" w:rsidRDefault="00000000" w:rsidRPr="00000000" w14:paraId="0000002B">
      <w:pPr>
        <w:numPr>
          <w:ilvl w:val="0"/>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Voice Interface:</w:t>
      </w:r>
      <w:r w:rsidDel="00000000" w:rsidR="00000000" w:rsidRPr="00000000">
        <w:rPr>
          <w:rFonts w:ascii="Google Sans Text" w:cs="Google Sans Text" w:eastAsia="Google Sans Text" w:hAnsi="Google Sans Text"/>
          <w:i w:val="0"/>
          <w:color w:val="1b1c1d"/>
          <w:sz w:val="24"/>
          <w:szCs w:val="24"/>
          <w:rtl w:val="0"/>
        </w:rPr>
        <w:t xml:space="preserve"> For hands-free interaction.</w:t>
      </w:r>
    </w:p>
    <w:p w:rsidR="00000000" w:rsidDel="00000000" w:rsidP="00000000" w:rsidRDefault="00000000" w:rsidRPr="00000000" w14:paraId="0000002C">
      <w:pPr>
        <w:numPr>
          <w:ilvl w:val="0"/>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Adaptive Testing:</w:t>
      </w:r>
      <w:r w:rsidDel="00000000" w:rsidR="00000000" w:rsidRPr="00000000">
        <w:rPr>
          <w:rFonts w:ascii="Google Sans Text" w:cs="Google Sans Text" w:eastAsia="Google Sans Text" w:hAnsi="Google Sans Text"/>
          <w:i w:val="0"/>
          <w:color w:val="1b1c1d"/>
          <w:sz w:val="24"/>
          <w:szCs w:val="24"/>
          <w:rtl w:val="0"/>
        </w:rPr>
        <w:t xml:space="preserve"> Questions adjust difficulty based on performance.</w:t>
      </w:r>
    </w:p>
    <w:p w:rsidR="00000000" w:rsidDel="00000000" w:rsidP="00000000" w:rsidRDefault="00000000" w:rsidRPr="00000000" w14:paraId="0000002D">
      <w:pPr>
        <w:numPr>
          <w:ilvl w:val="0"/>
          <w:numId w:val="2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Content Generation:</w:t>
      </w:r>
      <w:r w:rsidDel="00000000" w:rsidR="00000000" w:rsidRPr="00000000">
        <w:rPr>
          <w:rFonts w:ascii="Google Sans Text" w:cs="Google Sans Text" w:eastAsia="Google Sans Text" w:hAnsi="Google Sans Text"/>
          <w:i w:val="0"/>
          <w:color w:val="1b1c1d"/>
          <w:sz w:val="24"/>
          <w:szCs w:val="24"/>
          <w:rtl w:val="0"/>
        </w:rPr>
        <w:t xml:space="preserve"> AI can generate new practice problems or explanations.</w:t>
      </w:r>
    </w:p>
    <w:p w:rsidR="00000000" w:rsidDel="00000000" w:rsidP="00000000" w:rsidRDefault="00000000" w:rsidRPr="00000000" w14:paraId="0000002E">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3. REQUIREMENT ANALYSIS</w:t>
      </w:r>
    </w:p>
    <w:p w:rsidR="00000000" w:rsidDel="00000000" w:rsidP="00000000" w:rsidRDefault="00000000" w:rsidRPr="00000000" w14:paraId="0000002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3.1 Customer Journey Map</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Scenario:</w:t>
      </w:r>
      <w:r w:rsidDel="00000000" w:rsidR="00000000" w:rsidRPr="00000000">
        <w:rPr>
          <w:rFonts w:ascii="Google Sans Text" w:cs="Google Sans Text" w:eastAsia="Google Sans Text" w:hAnsi="Google Sans Text"/>
          <w:i w:val="0"/>
          <w:color w:val="1b1c1d"/>
          <w:sz w:val="24"/>
          <w:szCs w:val="24"/>
          <w:rtl w:val="0"/>
        </w:rPr>
        <w:t xml:space="preserve"> A high school student, Alex, is struggling with Algebra.</w:t>
      </w:r>
    </w:p>
    <w:p w:rsidR="00000000" w:rsidDel="00000000" w:rsidP="00000000" w:rsidRDefault="00000000" w:rsidRPr="00000000" w14:paraId="00000031">
      <w:pPr>
        <w:numPr>
          <w:ilvl w:val="0"/>
          <w:numId w:val="30"/>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Awareness:</w:t>
      </w:r>
      <w:r w:rsidDel="00000000" w:rsidR="00000000" w:rsidRPr="00000000">
        <w:rPr>
          <w:rFonts w:ascii="Google Sans Text" w:cs="Google Sans Text" w:eastAsia="Google Sans Text" w:hAnsi="Google Sans Text"/>
          <w:i w:val="0"/>
          <w:color w:val="1b1c1d"/>
          <w:sz w:val="24"/>
          <w:szCs w:val="24"/>
          <w:rtl w:val="0"/>
        </w:rPr>
        <w:t xml:space="preserve"> Alex hears about Edu Tutor AI from a friend or sees an ad.</w:t>
      </w:r>
    </w:p>
    <w:p w:rsidR="00000000" w:rsidDel="00000000" w:rsidP="00000000" w:rsidRDefault="00000000" w:rsidRPr="00000000" w14:paraId="00000032">
      <w:pPr>
        <w:numPr>
          <w:ilvl w:val="0"/>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Consideration:</w:t>
      </w:r>
      <w:r w:rsidDel="00000000" w:rsidR="00000000" w:rsidRPr="00000000">
        <w:rPr>
          <w:rFonts w:ascii="Google Sans Text" w:cs="Google Sans Text" w:eastAsia="Google Sans Text" w:hAnsi="Google Sans Text"/>
          <w:i w:val="0"/>
          <w:color w:val="1b1c1d"/>
          <w:sz w:val="24"/>
          <w:szCs w:val="24"/>
          <w:rtl w:val="0"/>
        </w:rPr>
        <w:t xml:space="preserve"> Alex visits the website, reads about features, maybe tries a free demo.</w:t>
      </w:r>
    </w:p>
    <w:p w:rsidR="00000000" w:rsidDel="00000000" w:rsidP="00000000" w:rsidRDefault="00000000" w:rsidRPr="00000000" w14:paraId="00000033">
      <w:pPr>
        <w:numPr>
          <w:ilvl w:val="0"/>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Onboarding:</w:t>
      </w:r>
      <w:r w:rsidDel="00000000" w:rsidR="00000000" w:rsidRPr="00000000">
        <w:rPr>
          <w:rFonts w:ascii="Google Sans Text" w:cs="Google Sans Text" w:eastAsia="Google Sans Text" w:hAnsi="Google Sans Text"/>
          <w:i w:val="0"/>
          <w:color w:val="1b1c1d"/>
          <w:sz w:val="24"/>
          <w:szCs w:val="24"/>
          <w:rtl w:val="0"/>
        </w:rPr>
        <w:t xml:space="preserve"> Alex signs up, selects "Algebra," and takes a quick diagnostic test.</w:t>
      </w:r>
    </w:p>
    <w:p w:rsidR="00000000" w:rsidDel="00000000" w:rsidP="00000000" w:rsidRDefault="00000000" w:rsidRPr="00000000" w14:paraId="00000034">
      <w:pPr>
        <w:numPr>
          <w:ilvl w:val="0"/>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Learning:</w:t>
      </w:r>
    </w:p>
    <w:p w:rsidR="00000000" w:rsidDel="00000000" w:rsidP="00000000" w:rsidRDefault="00000000" w:rsidRPr="00000000" w14:paraId="00000035">
      <w:pPr>
        <w:numPr>
          <w:ilvl w:val="1"/>
          <w:numId w:val="31"/>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Based on the diagnostic, Edu Tutor AI suggests specific modules.</w:t>
      </w:r>
    </w:p>
    <w:p w:rsidR="00000000" w:rsidDel="00000000" w:rsidP="00000000" w:rsidRDefault="00000000" w:rsidRPr="00000000" w14:paraId="00000036">
      <w:pPr>
        <w:numPr>
          <w:ilvl w:val="1"/>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Alex watches an AI-generated explanation video.</w:t>
      </w:r>
    </w:p>
    <w:p w:rsidR="00000000" w:rsidDel="00000000" w:rsidP="00000000" w:rsidRDefault="00000000" w:rsidRPr="00000000" w14:paraId="00000037">
      <w:pPr>
        <w:numPr>
          <w:ilvl w:val="1"/>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Alex attempts interactive practice problems; receives immediate feedback.</w:t>
      </w:r>
    </w:p>
    <w:p w:rsidR="00000000" w:rsidDel="00000000" w:rsidP="00000000" w:rsidRDefault="00000000" w:rsidRPr="00000000" w14:paraId="00000038">
      <w:pPr>
        <w:numPr>
          <w:ilvl w:val="1"/>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If Alex struggles, the AI offers hints, simpler explanations, or alternative learning resources.</w:t>
      </w:r>
    </w:p>
    <w:p w:rsidR="00000000" w:rsidDel="00000000" w:rsidP="00000000" w:rsidRDefault="00000000" w:rsidRPr="00000000" w14:paraId="00000039">
      <w:pPr>
        <w:numPr>
          <w:ilvl w:val="1"/>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Alex tracks progress on a dashboard.</w:t>
      </w:r>
    </w:p>
    <w:p w:rsidR="00000000" w:rsidDel="00000000" w:rsidP="00000000" w:rsidRDefault="00000000" w:rsidRPr="00000000" w14:paraId="0000003A">
      <w:pPr>
        <w:numPr>
          <w:ilvl w:val="0"/>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Assessment:</w:t>
      </w:r>
      <w:r w:rsidDel="00000000" w:rsidR="00000000" w:rsidRPr="00000000">
        <w:rPr>
          <w:rFonts w:ascii="Google Sans Text" w:cs="Google Sans Text" w:eastAsia="Google Sans Text" w:hAnsi="Google Sans Text"/>
          <w:i w:val="0"/>
          <w:color w:val="1b1c1d"/>
          <w:sz w:val="24"/>
          <w:szCs w:val="24"/>
          <w:rtl w:val="0"/>
        </w:rPr>
        <w:t xml:space="preserve"> Alex takes a module quiz. If performance is low, the AI recommends revisiting certain topics.</w:t>
      </w:r>
    </w:p>
    <w:p w:rsidR="00000000" w:rsidDel="00000000" w:rsidP="00000000" w:rsidRDefault="00000000" w:rsidRPr="00000000" w14:paraId="0000003B">
      <w:pPr>
        <w:numPr>
          <w:ilvl w:val="0"/>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Progress:</w:t>
      </w:r>
      <w:r w:rsidDel="00000000" w:rsidR="00000000" w:rsidRPr="00000000">
        <w:rPr>
          <w:rFonts w:ascii="Google Sans Text" w:cs="Google Sans Text" w:eastAsia="Google Sans Text" w:hAnsi="Google Sans Text"/>
          <w:i w:val="0"/>
          <w:color w:val="1b1c1d"/>
          <w:sz w:val="24"/>
          <w:szCs w:val="24"/>
          <w:rtl w:val="0"/>
        </w:rPr>
        <w:t xml:space="preserve"> Alex feels more confident, sees improvement in grades.</w:t>
      </w:r>
    </w:p>
    <w:p w:rsidR="00000000" w:rsidDel="00000000" w:rsidP="00000000" w:rsidRDefault="00000000" w:rsidRPr="00000000" w14:paraId="0000003C">
      <w:pPr>
        <w:numPr>
          <w:ilvl w:val="0"/>
          <w:numId w:val="3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Retention:</w:t>
      </w:r>
      <w:r w:rsidDel="00000000" w:rsidR="00000000" w:rsidRPr="00000000">
        <w:rPr>
          <w:rFonts w:ascii="Google Sans Text" w:cs="Google Sans Text" w:eastAsia="Google Sans Text" w:hAnsi="Google Sans Text"/>
          <w:i w:val="0"/>
          <w:color w:val="1b1c1d"/>
          <w:sz w:val="24"/>
          <w:szCs w:val="24"/>
          <w:rtl w:val="0"/>
        </w:rPr>
        <w:t xml:space="preserve"> Alex revisits topics for revision, uses the platform for exam prep.</w:t>
      </w:r>
    </w:p>
    <w:p w:rsidR="00000000" w:rsidDel="00000000" w:rsidP="00000000" w:rsidRDefault="00000000" w:rsidRPr="00000000" w14:paraId="0000003D">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3.2 Solution Requirement</w:t>
      </w:r>
    </w:p>
    <w:p w:rsidR="00000000" w:rsidDel="00000000" w:rsidP="00000000" w:rsidRDefault="00000000" w:rsidRPr="00000000" w14:paraId="0000003E">
      <w:pPr>
        <w:numPr>
          <w:ilvl w:val="0"/>
          <w:numId w:val="3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Functional Requirements:</w:t>
      </w:r>
    </w:p>
    <w:p w:rsidR="00000000" w:rsidDel="00000000" w:rsidP="00000000" w:rsidRDefault="00000000" w:rsidRPr="00000000" w14:paraId="0000003F">
      <w:pPr>
        <w:numPr>
          <w:ilvl w:val="1"/>
          <w:numId w:val="3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User Management:</w:t>
      </w:r>
      <w:r w:rsidDel="00000000" w:rsidR="00000000" w:rsidRPr="00000000">
        <w:rPr>
          <w:rFonts w:ascii="Google Sans Text" w:cs="Google Sans Text" w:eastAsia="Google Sans Text" w:hAnsi="Google Sans Text"/>
          <w:i w:val="0"/>
          <w:color w:val="1b1c1d"/>
          <w:sz w:val="24"/>
          <w:szCs w:val="24"/>
          <w:rtl w:val="0"/>
        </w:rPr>
        <w:t xml:space="preserve"> Student registration, login, profile management.</w:t>
      </w:r>
    </w:p>
    <w:p w:rsidR="00000000" w:rsidDel="00000000" w:rsidP="00000000" w:rsidRDefault="00000000" w:rsidRPr="00000000" w14:paraId="00000040">
      <w:pPr>
        <w:numPr>
          <w:ilvl w:val="1"/>
          <w:numId w:val="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Content Delivery:</w:t>
      </w:r>
      <w:r w:rsidDel="00000000" w:rsidR="00000000" w:rsidRPr="00000000">
        <w:rPr>
          <w:rFonts w:ascii="Google Sans Text" w:cs="Google Sans Text" w:eastAsia="Google Sans Text" w:hAnsi="Google Sans Text"/>
          <w:i w:val="0"/>
          <w:color w:val="1b1c1d"/>
          <w:sz w:val="24"/>
          <w:szCs w:val="24"/>
          <w:rtl w:val="0"/>
        </w:rPr>
        <w:t xml:space="preserve"> Ability to host and deliver educational content (text, video, interactive).</w:t>
      </w:r>
    </w:p>
    <w:p w:rsidR="00000000" w:rsidDel="00000000" w:rsidP="00000000" w:rsidRDefault="00000000" w:rsidRPr="00000000" w14:paraId="00000041">
      <w:pPr>
        <w:numPr>
          <w:ilvl w:val="1"/>
          <w:numId w:val="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AI Tutoring Engine:</w:t>
      </w:r>
      <w:r w:rsidDel="00000000" w:rsidR="00000000" w:rsidRPr="00000000">
        <w:rPr>
          <w:rFonts w:ascii="Google Sans Text" w:cs="Google Sans Text" w:eastAsia="Google Sans Text" w:hAnsi="Google Sans Text"/>
          <w:i w:val="0"/>
          <w:color w:val="1b1c1d"/>
          <w:sz w:val="24"/>
          <w:szCs w:val="24"/>
          <w:rtl w:val="0"/>
        </w:rPr>
        <w:t xml:space="preserve"> Analyze student input, provide personalized explanations, generate hints, adapt difficulty.</w:t>
      </w:r>
    </w:p>
    <w:p w:rsidR="00000000" w:rsidDel="00000000" w:rsidP="00000000" w:rsidRDefault="00000000" w:rsidRPr="00000000" w14:paraId="00000042">
      <w:pPr>
        <w:numPr>
          <w:ilvl w:val="1"/>
          <w:numId w:val="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Assessment Module:</w:t>
      </w:r>
      <w:r w:rsidDel="00000000" w:rsidR="00000000" w:rsidRPr="00000000">
        <w:rPr>
          <w:rFonts w:ascii="Google Sans Text" w:cs="Google Sans Text" w:eastAsia="Google Sans Text" w:hAnsi="Google Sans Text"/>
          <w:i w:val="0"/>
          <w:color w:val="1b1c1d"/>
          <w:sz w:val="24"/>
          <w:szCs w:val="24"/>
          <w:rtl w:val="0"/>
        </w:rPr>
        <w:t xml:space="preserve"> Create and administer quizzes/tests, provide instant grading and feedback.</w:t>
      </w:r>
    </w:p>
    <w:p w:rsidR="00000000" w:rsidDel="00000000" w:rsidP="00000000" w:rsidRDefault="00000000" w:rsidRPr="00000000" w14:paraId="00000043">
      <w:pPr>
        <w:numPr>
          <w:ilvl w:val="1"/>
          <w:numId w:val="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Progress Tracking:</w:t>
      </w:r>
      <w:r w:rsidDel="00000000" w:rsidR="00000000" w:rsidRPr="00000000">
        <w:rPr>
          <w:rFonts w:ascii="Google Sans Text" w:cs="Google Sans Text" w:eastAsia="Google Sans Text" w:hAnsi="Google Sans Text"/>
          <w:i w:val="0"/>
          <w:color w:val="1b1c1d"/>
          <w:sz w:val="24"/>
          <w:szCs w:val="24"/>
          <w:rtl w:val="0"/>
        </w:rPr>
        <w:t xml:space="preserve"> Record student performance, display progress dashboards.</w:t>
      </w:r>
    </w:p>
    <w:p w:rsidR="00000000" w:rsidDel="00000000" w:rsidP="00000000" w:rsidRDefault="00000000" w:rsidRPr="00000000" w14:paraId="00000044">
      <w:pPr>
        <w:numPr>
          <w:ilvl w:val="1"/>
          <w:numId w:val="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Personalized Learning Path Generation:</w:t>
      </w:r>
      <w:r w:rsidDel="00000000" w:rsidR="00000000" w:rsidRPr="00000000">
        <w:rPr>
          <w:rFonts w:ascii="Google Sans Text" w:cs="Google Sans Text" w:eastAsia="Google Sans Text" w:hAnsi="Google Sans Text"/>
          <w:i w:val="0"/>
          <w:color w:val="1b1c1d"/>
          <w:sz w:val="24"/>
          <w:szCs w:val="24"/>
          <w:rtl w:val="0"/>
        </w:rPr>
        <w:t xml:space="preserve"> AI-driven path creation based on performance and learning style.</w:t>
      </w:r>
    </w:p>
    <w:p w:rsidR="00000000" w:rsidDel="00000000" w:rsidP="00000000" w:rsidRDefault="00000000" w:rsidRPr="00000000" w14:paraId="00000045">
      <w:pPr>
        <w:numPr>
          <w:ilvl w:val="1"/>
          <w:numId w:val="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Search Functionality:</w:t>
      </w:r>
      <w:r w:rsidDel="00000000" w:rsidR="00000000" w:rsidRPr="00000000">
        <w:rPr>
          <w:rFonts w:ascii="Google Sans Text" w:cs="Google Sans Text" w:eastAsia="Google Sans Text" w:hAnsi="Google Sans Text"/>
          <w:i w:val="0"/>
          <w:color w:val="1b1c1d"/>
          <w:sz w:val="24"/>
          <w:szCs w:val="24"/>
          <w:rtl w:val="0"/>
        </w:rPr>
        <w:t xml:space="preserve"> Allow students to search for specific topics.</w:t>
      </w:r>
    </w:p>
    <w:p w:rsidR="00000000" w:rsidDel="00000000" w:rsidP="00000000" w:rsidRDefault="00000000" w:rsidRPr="00000000" w14:paraId="00000046">
      <w:pPr>
        <w:numPr>
          <w:ilvl w:val="1"/>
          <w:numId w:val="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Reporting:</w:t>
      </w:r>
      <w:r w:rsidDel="00000000" w:rsidR="00000000" w:rsidRPr="00000000">
        <w:rPr>
          <w:rFonts w:ascii="Google Sans Text" w:cs="Google Sans Text" w:eastAsia="Google Sans Text" w:hAnsi="Google Sans Text"/>
          <w:i w:val="0"/>
          <w:color w:val="1b1c1d"/>
          <w:sz w:val="24"/>
          <w:szCs w:val="24"/>
          <w:rtl w:val="0"/>
        </w:rPr>
        <w:t xml:space="preserve"> Generate reports for students, parents, and (optionally) teachers.</w:t>
      </w:r>
    </w:p>
    <w:p w:rsidR="00000000" w:rsidDel="00000000" w:rsidP="00000000" w:rsidRDefault="00000000" w:rsidRPr="00000000" w14:paraId="00000047">
      <w:pPr>
        <w:numPr>
          <w:ilvl w:val="1"/>
          <w:numId w:val="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Gamification Elements:</w:t>
      </w:r>
      <w:r w:rsidDel="00000000" w:rsidR="00000000" w:rsidRPr="00000000">
        <w:rPr>
          <w:rFonts w:ascii="Google Sans Text" w:cs="Google Sans Text" w:eastAsia="Google Sans Text" w:hAnsi="Google Sans Text"/>
          <w:i w:val="0"/>
          <w:color w:val="1b1c1d"/>
          <w:sz w:val="24"/>
          <w:szCs w:val="24"/>
          <w:rtl w:val="0"/>
        </w:rPr>
        <w:t xml:space="preserve"> Points, badges, leaderboards.</w:t>
      </w:r>
    </w:p>
    <w:p w:rsidR="00000000" w:rsidDel="00000000" w:rsidP="00000000" w:rsidRDefault="00000000" w:rsidRPr="00000000" w14:paraId="00000048">
      <w:pPr>
        <w:numPr>
          <w:ilvl w:val="0"/>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Non-Functional Requirements:</w:t>
      </w:r>
    </w:p>
    <w:p w:rsidR="00000000" w:rsidDel="00000000" w:rsidP="00000000" w:rsidRDefault="00000000" w:rsidRPr="00000000" w14:paraId="00000049">
      <w:pPr>
        <w:numPr>
          <w:ilvl w:val="1"/>
          <w:numId w:val="3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Performance:</w:t>
      </w:r>
      <w:r w:rsidDel="00000000" w:rsidR="00000000" w:rsidRPr="00000000">
        <w:rPr>
          <w:rFonts w:ascii="Google Sans Text" w:cs="Google Sans Text" w:eastAsia="Google Sans Text" w:hAnsi="Google Sans Text"/>
          <w:i w:val="0"/>
          <w:color w:val="1b1c1d"/>
          <w:sz w:val="24"/>
          <w:szCs w:val="24"/>
          <w:rtl w:val="0"/>
        </w:rPr>
        <w:t xml:space="preserve"> Low latency for AI responses (within 2-3 seconds).</w:t>
      </w:r>
    </w:p>
    <w:p w:rsidR="00000000" w:rsidDel="00000000" w:rsidP="00000000" w:rsidRDefault="00000000" w:rsidRPr="00000000" w14:paraId="0000004A">
      <w:pPr>
        <w:numPr>
          <w:ilvl w:val="1"/>
          <w:numId w:val="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Scalability:</w:t>
      </w:r>
      <w:r w:rsidDel="00000000" w:rsidR="00000000" w:rsidRPr="00000000">
        <w:rPr>
          <w:rFonts w:ascii="Google Sans Text" w:cs="Google Sans Text" w:eastAsia="Google Sans Text" w:hAnsi="Google Sans Text"/>
          <w:i w:val="0"/>
          <w:color w:val="1b1c1d"/>
          <w:sz w:val="24"/>
          <w:szCs w:val="24"/>
          <w:rtl w:val="0"/>
        </w:rPr>
        <w:t xml:space="preserve"> Support a large number of concurrent users.</w:t>
      </w:r>
    </w:p>
    <w:p w:rsidR="00000000" w:rsidDel="00000000" w:rsidP="00000000" w:rsidRDefault="00000000" w:rsidRPr="00000000" w14:paraId="0000004B">
      <w:pPr>
        <w:numPr>
          <w:ilvl w:val="1"/>
          <w:numId w:val="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Security:</w:t>
      </w:r>
      <w:r w:rsidDel="00000000" w:rsidR="00000000" w:rsidRPr="00000000">
        <w:rPr>
          <w:rFonts w:ascii="Google Sans Text" w:cs="Google Sans Text" w:eastAsia="Google Sans Text" w:hAnsi="Google Sans Text"/>
          <w:i w:val="0"/>
          <w:color w:val="1b1c1d"/>
          <w:sz w:val="24"/>
          <w:szCs w:val="24"/>
          <w:rtl w:val="0"/>
        </w:rPr>
        <w:t xml:space="preserve"> Data encryption, secure authentication (Firebase Auth), protecting student data (Firestore security rules).</w:t>
      </w:r>
    </w:p>
    <w:p w:rsidR="00000000" w:rsidDel="00000000" w:rsidP="00000000" w:rsidRDefault="00000000" w:rsidRPr="00000000" w14:paraId="0000004C">
      <w:pPr>
        <w:numPr>
          <w:ilvl w:val="1"/>
          <w:numId w:val="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Reliability:</w:t>
      </w:r>
      <w:r w:rsidDel="00000000" w:rsidR="00000000" w:rsidRPr="00000000">
        <w:rPr>
          <w:rFonts w:ascii="Google Sans Text" w:cs="Google Sans Text" w:eastAsia="Google Sans Text" w:hAnsi="Google Sans Text"/>
          <w:i w:val="0"/>
          <w:color w:val="1b1c1d"/>
          <w:sz w:val="24"/>
          <w:szCs w:val="24"/>
          <w:rtl w:val="0"/>
        </w:rPr>
        <w:t xml:space="preserve"> High uptime and minimal system failures.</w:t>
      </w:r>
    </w:p>
    <w:p w:rsidR="00000000" w:rsidDel="00000000" w:rsidP="00000000" w:rsidRDefault="00000000" w:rsidRPr="00000000" w14:paraId="0000004D">
      <w:pPr>
        <w:numPr>
          <w:ilvl w:val="1"/>
          <w:numId w:val="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Usability:</w:t>
      </w:r>
      <w:r w:rsidDel="00000000" w:rsidR="00000000" w:rsidRPr="00000000">
        <w:rPr>
          <w:rFonts w:ascii="Google Sans Text" w:cs="Google Sans Text" w:eastAsia="Google Sans Text" w:hAnsi="Google Sans Text"/>
          <w:i w:val="0"/>
          <w:color w:val="1b1c1d"/>
          <w:sz w:val="24"/>
          <w:szCs w:val="24"/>
          <w:rtl w:val="0"/>
        </w:rPr>
        <w:t xml:space="preserve"> Intuitive UI/UX, easy navigation.</w:t>
      </w:r>
    </w:p>
    <w:p w:rsidR="00000000" w:rsidDel="00000000" w:rsidP="00000000" w:rsidRDefault="00000000" w:rsidRPr="00000000" w14:paraId="0000004E">
      <w:pPr>
        <w:numPr>
          <w:ilvl w:val="1"/>
          <w:numId w:val="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Responsiveness:</w:t>
      </w:r>
      <w:r w:rsidDel="00000000" w:rsidR="00000000" w:rsidRPr="00000000">
        <w:rPr>
          <w:rFonts w:ascii="Google Sans Text" w:cs="Google Sans Text" w:eastAsia="Google Sans Text" w:hAnsi="Google Sans Text"/>
          <w:i w:val="0"/>
          <w:color w:val="1b1c1d"/>
          <w:sz w:val="24"/>
          <w:szCs w:val="24"/>
          <w:rtl w:val="0"/>
        </w:rPr>
        <w:t xml:space="preserve"> Accessible on various devices (desktop, tablet, mobile).</w:t>
      </w:r>
    </w:p>
    <w:p w:rsidR="00000000" w:rsidDel="00000000" w:rsidP="00000000" w:rsidRDefault="00000000" w:rsidRPr="00000000" w14:paraId="0000004F">
      <w:pPr>
        <w:numPr>
          <w:ilvl w:val="1"/>
          <w:numId w:val="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Maintainability:</w:t>
      </w:r>
      <w:r w:rsidDel="00000000" w:rsidR="00000000" w:rsidRPr="00000000">
        <w:rPr>
          <w:rFonts w:ascii="Google Sans Text" w:cs="Google Sans Text" w:eastAsia="Google Sans Text" w:hAnsi="Google Sans Text"/>
          <w:i w:val="0"/>
          <w:color w:val="1b1c1d"/>
          <w:sz w:val="24"/>
          <w:szCs w:val="24"/>
          <w:rtl w:val="0"/>
        </w:rPr>
        <w:t xml:space="preserve"> Modular code, easy to update and add new features.</w:t>
      </w:r>
    </w:p>
    <w:p w:rsidR="00000000" w:rsidDel="00000000" w:rsidP="00000000" w:rsidRDefault="00000000" w:rsidRPr="00000000" w14:paraId="00000050">
      <w:pPr>
        <w:numPr>
          <w:ilvl w:val="1"/>
          <w:numId w:val="3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Data Privacy:</w:t>
      </w:r>
      <w:r w:rsidDel="00000000" w:rsidR="00000000" w:rsidRPr="00000000">
        <w:rPr>
          <w:rFonts w:ascii="Google Sans Text" w:cs="Google Sans Text" w:eastAsia="Google Sans Text" w:hAnsi="Google Sans Text"/>
          <w:i w:val="0"/>
          <w:color w:val="1b1c1d"/>
          <w:sz w:val="24"/>
          <w:szCs w:val="24"/>
          <w:rtl w:val="0"/>
        </w:rPr>
        <w:t xml:space="preserve"> Compliance with relevant data protection regulations (e.g., GDPR, COPPA if applicable).</w:t>
      </w:r>
    </w:p>
    <w:p w:rsidR="00000000" w:rsidDel="00000000" w:rsidP="00000000" w:rsidRDefault="00000000" w:rsidRPr="00000000" w14:paraId="00000051">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3.3 Data Flow Diagram</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1"/>
          <w:color w:val="1b1c1d"/>
          <w:sz w:val="24"/>
          <w:szCs w:val="24"/>
        </w:rPr>
      </w:pPr>
      <w:r w:rsidDel="00000000" w:rsidR="00000000" w:rsidRPr="00000000">
        <w:rPr>
          <w:rFonts w:ascii="Google Sans Text" w:cs="Google Sans Text" w:eastAsia="Google Sans Text" w:hAnsi="Google Sans Text"/>
          <w:i w:val="1"/>
          <w:color w:val="1b1c1d"/>
          <w:sz w:val="24"/>
          <w:szCs w:val="24"/>
          <w:rtl w:val="0"/>
        </w:rPr>
        <w:t xml:space="preserve">(Conceptual)</w:t>
      </w:r>
    </w:p>
    <w:p w:rsidR="00000000" w:rsidDel="00000000" w:rsidP="00000000" w:rsidRDefault="00000000" w:rsidRPr="00000000" w14:paraId="00000053">
      <w:pPr>
        <w:numPr>
          <w:ilvl w:val="0"/>
          <w:numId w:val="35"/>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User (Student)</w:t>
      </w:r>
      <w:r w:rsidDel="00000000" w:rsidR="00000000" w:rsidRPr="00000000">
        <w:rPr>
          <w:rFonts w:ascii="Google Sans Text" w:cs="Google Sans Text" w:eastAsia="Google Sans Text" w:hAnsi="Google Sans Text"/>
          <w:i w:val="0"/>
          <w:color w:val="1b1c1d"/>
          <w:sz w:val="24"/>
          <w:szCs w:val="24"/>
          <w:rtl w:val="0"/>
        </w:rPr>
        <w:t xml:space="preserve"> interacts with the </w:t>
      </w:r>
      <w:r w:rsidDel="00000000" w:rsidR="00000000" w:rsidRPr="00000000">
        <w:rPr>
          <w:rFonts w:ascii="Google Sans Text" w:cs="Google Sans Text" w:eastAsia="Google Sans Text" w:hAnsi="Google Sans Text"/>
          <w:b w:val="1"/>
          <w:i w:val="0"/>
          <w:color w:val="1b1c1d"/>
          <w:sz w:val="24"/>
          <w:szCs w:val="24"/>
          <w:rtl w:val="0"/>
        </w:rPr>
        <w:t xml:space="preserve">Edu Tutor AI Application (Frontend)</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54">
      <w:pPr>
        <w:numPr>
          <w:ilvl w:val="0"/>
          <w:numId w:val="3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Application</w:t>
      </w:r>
      <w:r w:rsidDel="00000000" w:rsidR="00000000" w:rsidRPr="00000000">
        <w:rPr>
          <w:rFonts w:ascii="Google Sans Text" w:cs="Google Sans Text" w:eastAsia="Google Sans Text" w:hAnsi="Google Sans Text"/>
          <w:i w:val="0"/>
          <w:color w:val="1b1c1d"/>
          <w:sz w:val="24"/>
          <w:szCs w:val="24"/>
          <w:rtl w:val="0"/>
        </w:rPr>
        <w:t xml:space="preserve"> sends requests to the </w:t>
      </w:r>
      <w:r w:rsidDel="00000000" w:rsidR="00000000" w:rsidRPr="00000000">
        <w:rPr>
          <w:rFonts w:ascii="Google Sans Text" w:cs="Google Sans Text" w:eastAsia="Google Sans Text" w:hAnsi="Google Sans Text"/>
          <w:b w:val="1"/>
          <w:i w:val="0"/>
          <w:color w:val="1b1c1d"/>
          <w:sz w:val="24"/>
          <w:szCs w:val="24"/>
          <w:rtl w:val="0"/>
        </w:rPr>
        <w:t xml:space="preserve">Backend API</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55">
      <w:pPr>
        <w:numPr>
          <w:ilvl w:val="0"/>
          <w:numId w:val="3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Backend API</w:t>
      </w:r>
      <w:r w:rsidDel="00000000" w:rsidR="00000000" w:rsidRPr="00000000">
        <w:rPr>
          <w:rFonts w:ascii="Google Sans Text" w:cs="Google Sans Text" w:eastAsia="Google Sans Text" w:hAnsi="Google Sans Text"/>
          <w:i w:val="0"/>
          <w:color w:val="1b1c1d"/>
          <w:sz w:val="24"/>
          <w:szCs w:val="24"/>
          <w:rtl w:val="0"/>
        </w:rPr>
        <w:t xml:space="preserve"> communicates with:</w:t>
      </w:r>
    </w:p>
    <w:p w:rsidR="00000000" w:rsidDel="00000000" w:rsidP="00000000" w:rsidRDefault="00000000" w:rsidRPr="00000000" w14:paraId="00000056">
      <w:pPr>
        <w:numPr>
          <w:ilvl w:val="1"/>
          <w:numId w:val="36"/>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Authentication Service (e.g., Firebase Auth)</w:t>
      </w:r>
      <w:r w:rsidDel="00000000" w:rsidR="00000000" w:rsidRPr="00000000">
        <w:rPr>
          <w:rFonts w:ascii="Google Sans Text" w:cs="Google Sans Text" w:eastAsia="Google Sans Text" w:hAnsi="Google Sans Text"/>
          <w:i w:val="0"/>
          <w:color w:val="1b1c1d"/>
          <w:sz w:val="24"/>
          <w:szCs w:val="24"/>
          <w:rtl w:val="0"/>
        </w:rPr>
        <w:t xml:space="preserve"> for user verification.</w:t>
      </w:r>
    </w:p>
    <w:p w:rsidR="00000000" w:rsidDel="00000000" w:rsidP="00000000" w:rsidRDefault="00000000" w:rsidRPr="00000000" w14:paraId="00000057">
      <w:pPr>
        <w:numPr>
          <w:ilvl w:val="1"/>
          <w:numId w:val="3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Database (e.g., Firestore)</w:t>
      </w:r>
      <w:r w:rsidDel="00000000" w:rsidR="00000000" w:rsidRPr="00000000">
        <w:rPr>
          <w:rFonts w:ascii="Google Sans Text" w:cs="Google Sans Text" w:eastAsia="Google Sans Text" w:hAnsi="Google Sans Text"/>
          <w:i w:val="0"/>
          <w:color w:val="1b1c1d"/>
          <w:sz w:val="24"/>
          <w:szCs w:val="24"/>
          <w:rtl w:val="0"/>
        </w:rPr>
        <w:t xml:space="preserve"> for storing user profiles, progress data, content metadata.</w:t>
      </w:r>
    </w:p>
    <w:p w:rsidR="00000000" w:rsidDel="00000000" w:rsidP="00000000" w:rsidRDefault="00000000" w:rsidRPr="00000000" w14:paraId="00000058">
      <w:pPr>
        <w:numPr>
          <w:ilvl w:val="1"/>
          <w:numId w:val="3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AI Engine (e.g., Gemini API)</w:t>
      </w:r>
      <w:r w:rsidDel="00000000" w:rsidR="00000000" w:rsidRPr="00000000">
        <w:rPr>
          <w:rFonts w:ascii="Google Sans Text" w:cs="Google Sans Text" w:eastAsia="Google Sans Text" w:hAnsi="Google Sans Text"/>
          <w:i w:val="0"/>
          <w:color w:val="1b1c1d"/>
          <w:sz w:val="24"/>
          <w:szCs w:val="24"/>
          <w:rtl w:val="0"/>
        </w:rPr>
        <w:t xml:space="preserve"> for processing natural language, generating explanations, adapting content.</w:t>
      </w:r>
    </w:p>
    <w:p w:rsidR="00000000" w:rsidDel="00000000" w:rsidP="00000000" w:rsidRDefault="00000000" w:rsidRPr="00000000" w14:paraId="00000059">
      <w:pPr>
        <w:numPr>
          <w:ilvl w:val="1"/>
          <w:numId w:val="3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Content Storage (e.g., Cloud Storage)</w:t>
      </w:r>
      <w:r w:rsidDel="00000000" w:rsidR="00000000" w:rsidRPr="00000000">
        <w:rPr>
          <w:rFonts w:ascii="Google Sans Text" w:cs="Google Sans Text" w:eastAsia="Google Sans Text" w:hAnsi="Google Sans Text"/>
          <w:i w:val="0"/>
          <w:color w:val="1b1c1d"/>
          <w:sz w:val="24"/>
          <w:szCs w:val="24"/>
          <w:rtl w:val="0"/>
        </w:rPr>
        <w:t xml:space="preserve"> for storing media files (videos, images).</w:t>
      </w:r>
    </w:p>
    <w:p w:rsidR="00000000" w:rsidDel="00000000" w:rsidP="00000000" w:rsidRDefault="00000000" w:rsidRPr="00000000" w14:paraId="0000005A">
      <w:pPr>
        <w:numPr>
          <w:ilvl w:val="0"/>
          <w:numId w:val="3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AI Engine</w:t>
      </w:r>
      <w:r w:rsidDel="00000000" w:rsidR="00000000" w:rsidRPr="00000000">
        <w:rPr>
          <w:rFonts w:ascii="Google Sans Text" w:cs="Google Sans Text" w:eastAsia="Google Sans Text" w:hAnsi="Google Sans Text"/>
          <w:i w:val="0"/>
          <w:color w:val="1b1c1d"/>
          <w:sz w:val="24"/>
          <w:szCs w:val="24"/>
          <w:rtl w:val="0"/>
        </w:rPr>
        <w:t xml:space="preserve"> processes student queries/responses, interacts with </w:t>
      </w:r>
      <w:r w:rsidDel="00000000" w:rsidR="00000000" w:rsidRPr="00000000">
        <w:rPr>
          <w:rFonts w:ascii="Google Sans Text" w:cs="Google Sans Text" w:eastAsia="Google Sans Text" w:hAnsi="Google Sans Text"/>
          <w:b w:val="1"/>
          <w:i w:val="0"/>
          <w:color w:val="1b1c1d"/>
          <w:sz w:val="24"/>
          <w:szCs w:val="24"/>
          <w:rtl w:val="0"/>
        </w:rPr>
        <w:t xml:space="preserve">Knowledge Base (part of Database/Content Storage)</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5B">
      <w:pPr>
        <w:numPr>
          <w:ilvl w:val="0"/>
          <w:numId w:val="3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Data Flow:</w:t>
      </w:r>
    </w:p>
    <w:p w:rsidR="00000000" w:rsidDel="00000000" w:rsidP="00000000" w:rsidRDefault="00000000" w:rsidRPr="00000000" w14:paraId="0000005C">
      <w:pPr>
        <w:numPr>
          <w:ilvl w:val="1"/>
          <w:numId w:val="37"/>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Student Input → Frontend → Backend API → AI Engine → AI Response → Backend API → Frontend → Student Output.</w:t>
      </w:r>
    </w:p>
    <w:p w:rsidR="00000000" w:rsidDel="00000000" w:rsidP="00000000" w:rsidRDefault="00000000" w:rsidRPr="00000000" w14:paraId="0000005D">
      <w:pPr>
        <w:numPr>
          <w:ilvl w:val="1"/>
          <w:numId w:val="3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Student Performance → Frontend → Backend API → Database (for storage).</w:t>
      </w:r>
    </w:p>
    <w:p w:rsidR="00000000" w:rsidDel="00000000" w:rsidP="00000000" w:rsidRDefault="00000000" w:rsidRPr="00000000" w14:paraId="0000005E">
      <w:pPr>
        <w:numPr>
          <w:ilvl w:val="1"/>
          <w:numId w:val="3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Content Request → Frontend → Backend API → Database/Content Storage → Content → Frontend.</w:t>
      </w:r>
    </w:p>
    <w:p w:rsidR="00000000" w:rsidDel="00000000" w:rsidP="00000000" w:rsidRDefault="00000000" w:rsidRPr="00000000" w14:paraId="0000005F">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3.4 Technology Stack</w:t>
      </w:r>
    </w:p>
    <w:p w:rsidR="00000000" w:rsidDel="00000000" w:rsidP="00000000" w:rsidRDefault="00000000" w:rsidRPr="00000000" w14:paraId="00000060">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Frontend:</w:t>
      </w:r>
      <w:r w:rsidDel="00000000" w:rsidR="00000000" w:rsidRPr="00000000">
        <w:rPr>
          <w:rFonts w:ascii="Google Sans Text" w:cs="Google Sans Text" w:eastAsia="Google Sans Text" w:hAnsi="Google Sans Text"/>
          <w:i w:val="0"/>
          <w:color w:val="1b1c1d"/>
          <w:sz w:val="24"/>
          <w:szCs w:val="24"/>
          <w:rtl w:val="0"/>
        </w:rPr>
        <w:t xml:space="preserve"> React.js (for dynamic UI), HTML, CSS (Tailwind CSS for styling).</w:t>
      </w:r>
    </w:p>
    <w:p w:rsidR="00000000" w:rsidDel="00000000" w:rsidP="00000000" w:rsidRDefault="00000000" w:rsidRPr="00000000" w14:paraId="00000061">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Backend/Cloud Platform:</w:t>
      </w:r>
      <w:r w:rsidDel="00000000" w:rsidR="00000000" w:rsidRPr="00000000">
        <w:rPr>
          <w:rFonts w:ascii="Google Sans Text" w:cs="Google Sans Text" w:eastAsia="Google Sans Text" w:hAnsi="Google Sans Text"/>
          <w:i w:val="0"/>
          <w:color w:val="1b1c1d"/>
          <w:sz w:val="24"/>
          <w:szCs w:val="24"/>
          <w:rtl w:val="0"/>
        </w:rPr>
        <w:t xml:space="preserve"> Google Cloud Platform (GCP)</w:t>
      </w:r>
    </w:p>
    <w:p w:rsidR="00000000" w:rsidDel="00000000" w:rsidP="00000000" w:rsidRDefault="00000000" w:rsidRPr="00000000" w14:paraId="00000062">
      <w:pPr>
        <w:numPr>
          <w:ilvl w:val="1"/>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Authentication:</w:t>
      </w:r>
      <w:r w:rsidDel="00000000" w:rsidR="00000000" w:rsidRPr="00000000">
        <w:rPr>
          <w:rFonts w:ascii="Google Sans Text" w:cs="Google Sans Text" w:eastAsia="Google Sans Text" w:hAnsi="Google Sans Text"/>
          <w:i w:val="0"/>
          <w:color w:val="1b1c1d"/>
          <w:sz w:val="24"/>
          <w:szCs w:val="24"/>
          <w:rtl w:val="0"/>
        </w:rPr>
        <w:t xml:space="preserve"> Firebase Authentication</w:t>
      </w:r>
    </w:p>
    <w:p w:rsidR="00000000" w:rsidDel="00000000" w:rsidP="00000000" w:rsidRDefault="00000000" w:rsidRPr="00000000" w14:paraId="00000063">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Database:</w:t>
      </w:r>
      <w:r w:rsidDel="00000000" w:rsidR="00000000" w:rsidRPr="00000000">
        <w:rPr>
          <w:rFonts w:ascii="Google Sans Text" w:cs="Google Sans Text" w:eastAsia="Google Sans Text" w:hAnsi="Google Sans Text"/>
          <w:i w:val="0"/>
          <w:color w:val="1b1c1d"/>
          <w:sz w:val="24"/>
          <w:szCs w:val="24"/>
          <w:rtl w:val="0"/>
        </w:rPr>
        <w:t xml:space="preserve"> Firestore (for flexible, scalable NoSQL database for user data, progress, and content is metadata).</w:t>
      </w:r>
    </w:p>
    <w:p w:rsidR="00000000" w:rsidDel="00000000" w:rsidP="00000000" w:rsidRDefault="00000000" w:rsidRPr="00000000" w14:paraId="00000064">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AI/ML:</w:t>
      </w:r>
      <w:r w:rsidDel="00000000" w:rsidR="00000000" w:rsidRPr="00000000">
        <w:rPr>
          <w:rFonts w:ascii="Google Sans Text" w:cs="Google Sans Text" w:eastAsia="Google Sans Text" w:hAnsi="Google Sans Text"/>
          <w:i w:val="0"/>
          <w:color w:val="1b1c1d"/>
          <w:sz w:val="24"/>
          <w:szCs w:val="24"/>
          <w:rtl w:val="0"/>
        </w:rPr>
        <w:t xml:space="preserve"> Google Gemini API (for natural language understanding, generation, and adaptive learning logic).</w:t>
      </w:r>
    </w:p>
    <w:p w:rsidR="00000000" w:rsidDel="00000000" w:rsidP="00000000" w:rsidRDefault="00000000" w:rsidRPr="00000000" w14:paraId="00000065">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Hosting:</w:t>
      </w:r>
      <w:r w:rsidDel="00000000" w:rsidR="00000000" w:rsidRPr="00000000">
        <w:rPr>
          <w:rFonts w:ascii="Google Sans Text" w:cs="Google Sans Text" w:eastAsia="Google Sans Text" w:hAnsi="Google Sans Text"/>
          <w:i w:val="0"/>
          <w:color w:val="1b1c1d"/>
          <w:sz w:val="24"/>
          <w:szCs w:val="24"/>
          <w:rtl w:val="0"/>
        </w:rPr>
        <w:t xml:space="preserve"> Firebase Hosting.</w:t>
      </w:r>
    </w:p>
    <w:p w:rsidR="00000000" w:rsidDel="00000000" w:rsidP="00000000" w:rsidRDefault="00000000" w:rsidRPr="00000000" w14:paraId="00000066">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Serverless Functions:</w:t>
      </w:r>
      <w:r w:rsidDel="00000000" w:rsidR="00000000" w:rsidRPr="00000000">
        <w:rPr>
          <w:rFonts w:ascii="Google Sans Text" w:cs="Google Sans Text" w:eastAsia="Google Sans Text" w:hAnsi="Google Sans Text"/>
          <w:i w:val="0"/>
          <w:color w:val="1b1c1d"/>
          <w:sz w:val="24"/>
          <w:szCs w:val="24"/>
          <w:rtl w:val="0"/>
        </w:rPr>
        <w:t xml:space="preserve"> Cloud Functions for Firebase (for backend logic, API integration if needed).</w:t>
      </w:r>
    </w:p>
    <w:p w:rsidR="00000000" w:rsidDel="00000000" w:rsidP="00000000" w:rsidRDefault="00000000" w:rsidRPr="00000000" w14:paraId="00000067">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Programming Languages:</w:t>
      </w:r>
      <w:r w:rsidDel="00000000" w:rsidR="00000000" w:rsidRPr="00000000">
        <w:rPr>
          <w:rFonts w:ascii="Google Sans Text" w:cs="Google Sans Text" w:eastAsia="Google Sans Text" w:hAnsi="Google Sans Text"/>
          <w:i w:val="0"/>
          <w:color w:val="1b1c1d"/>
          <w:sz w:val="24"/>
          <w:szCs w:val="24"/>
          <w:rtl w:val="0"/>
        </w:rPr>
        <w:t xml:space="preserve"> JavaScript (Frontend, Cloud Functions), Python (for potential offline AI model training or data processing if needed, though Gemini API handles core AI).</w:t>
      </w:r>
    </w:p>
    <w:p w:rsidR="00000000" w:rsidDel="00000000" w:rsidP="00000000" w:rsidRDefault="00000000" w:rsidRPr="00000000" w14:paraId="00000068">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4. PROJECT DESIGN</w:t>
      </w:r>
    </w:p>
    <w:p w:rsidR="00000000" w:rsidDel="00000000" w:rsidP="00000000" w:rsidRDefault="00000000" w:rsidRPr="00000000" w14:paraId="0000006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4.1 Problem Solution Fit</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Edu Tutor AI directly addresses the lack of personalized education by providing an AI-driven system that adapts to each student's unique learning needs. It offers a scalable, accessible, and engaging alternative to traditional tutoring, making quality education more attainable. The system's ability to provide immediate feedback and adapt content in real-time ensures that learning gaps are identified and addressed proactively, fostering a more effective and less frustrating learning experience.</w:t>
      </w:r>
    </w:p>
    <w:p w:rsidR="00000000" w:rsidDel="00000000" w:rsidP="00000000" w:rsidRDefault="00000000" w:rsidRPr="00000000" w14:paraId="0000006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4.2 Proposed Solution</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proposed solution is a web-based AI-powered tutoring platform accessible via desktop and mobile browsers. It will feature:</w:t>
      </w:r>
    </w:p>
    <w:p w:rsidR="00000000" w:rsidDel="00000000" w:rsidP="00000000" w:rsidRDefault="00000000" w:rsidRPr="00000000" w14:paraId="0000006D">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Adaptive Learning Modules:</w:t>
      </w:r>
      <w:r w:rsidDel="00000000" w:rsidR="00000000" w:rsidRPr="00000000">
        <w:rPr>
          <w:rFonts w:ascii="Google Sans Text" w:cs="Google Sans Text" w:eastAsia="Google Sans Text" w:hAnsi="Google Sans Text"/>
          <w:i w:val="0"/>
          <w:color w:val="1b1c1d"/>
          <w:sz w:val="24"/>
          <w:szCs w:val="24"/>
          <w:rtl w:val="0"/>
        </w:rPr>
        <w:t xml:space="preserve"> Content and exercises that adjust difficulty based on student performance.</w:t>
      </w:r>
    </w:p>
    <w:p w:rsidR="00000000" w:rsidDel="00000000" w:rsidP="00000000" w:rsidRDefault="00000000" w:rsidRPr="00000000" w14:paraId="0000006E">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Intelligent Tutoring Chatbot:</w:t>
      </w:r>
      <w:r w:rsidDel="00000000" w:rsidR="00000000" w:rsidRPr="00000000">
        <w:rPr>
          <w:rFonts w:ascii="Google Sans Text" w:cs="Google Sans Text" w:eastAsia="Google Sans Text" w:hAnsi="Google Sans Text"/>
          <w:i w:val="0"/>
          <w:color w:val="1b1c1d"/>
          <w:sz w:val="24"/>
          <w:szCs w:val="24"/>
          <w:rtl w:val="0"/>
        </w:rPr>
        <w:t xml:space="preserve"> A conversational AI interface powered by the Gemini API that can answer questions, provide explanations, and guide students through topics.</w:t>
      </w:r>
    </w:p>
    <w:p w:rsidR="00000000" w:rsidDel="00000000" w:rsidP="00000000" w:rsidRDefault="00000000" w:rsidRPr="00000000" w14:paraId="0000006F">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Progress Dashboards:</w:t>
      </w:r>
      <w:r w:rsidDel="00000000" w:rsidR="00000000" w:rsidRPr="00000000">
        <w:rPr>
          <w:rFonts w:ascii="Google Sans Text" w:cs="Google Sans Text" w:eastAsia="Google Sans Text" w:hAnsi="Google Sans Text"/>
          <w:i w:val="0"/>
          <w:color w:val="1b1c1d"/>
          <w:sz w:val="24"/>
          <w:szCs w:val="24"/>
          <w:rtl w:val="0"/>
        </w:rPr>
        <w:t xml:space="preserve"> Visual representations of student learning progress, strengths, and areas for improvement.</w:t>
      </w:r>
    </w:p>
    <w:p w:rsidR="00000000" w:rsidDel="00000000" w:rsidP="00000000" w:rsidRDefault="00000000" w:rsidRPr="00000000" w14:paraId="00000070">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Gamified Elements:</w:t>
      </w:r>
      <w:r w:rsidDel="00000000" w:rsidR="00000000" w:rsidRPr="00000000">
        <w:rPr>
          <w:rFonts w:ascii="Google Sans Text" w:cs="Google Sans Text" w:eastAsia="Google Sans Text" w:hAnsi="Google Sans Text"/>
          <w:i w:val="0"/>
          <w:color w:val="1b1c1d"/>
          <w:sz w:val="24"/>
          <w:szCs w:val="24"/>
          <w:rtl w:val="0"/>
        </w:rPr>
        <w:t xml:space="preserve"> To keep students engaged and motivated.</w:t>
      </w:r>
    </w:p>
    <w:p w:rsidR="00000000" w:rsidDel="00000000" w:rsidP="00000000" w:rsidRDefault="00000000" w:rsidRPr="00000000" w14:paraId="00000071">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Parent/Teacher Portal (future scope):</w:t>
      </w:r>
      <w:r w:rsidDel="00000000" w:rsidR="00000000" w:rsidRPr="00000000">
        <w:rPr>
          <w:rFonts w:ascii="Google Sans Text" w:cs="Google Sans Text" w:eastAsia="Google Sans Text" w:hAnsi="Google Sans Text"/>
          <w:i w:val="0"/>
          <w:color w:val="1b1c1d"/>
          <w:sz w:val="24"/>
          <w:szCs w:val="24"/>
          <w:rtl w:val="0"/>
        </w:rPr>
        <w:t xml:space="preserve"> To monitor student progress and assign specific learning goals.</w:t>
      </w:r>
    </w:p>
    <w:p w:rsidR="00000000" w:rsidDel="00000000" w:rsidP="00000000" w:rsidRDefault="00000000" w:rsidRPr="00000000" w14:paraId="00000072">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4.3 Solution Architecture</w:t>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1"/>
          <w:color w:val="1b1c1d"/>
          <w:sz w:val="24"/>
          <w:szCs w:val="24"/>
        </w:rPr>
      </w:pPr>
      <w:r w:rsidDel="00000000" w:rsidR="00000000" w:rsidRPr="00000000">
        <w:rPr>
          <w:rFonts w:ascii="Google Sans Text" w:cs="Google Sans Text" w:eastAsia="Google Sans Text" w:hAnsi="Google Sans Text"/>
          <w:i w:val="1"/>
          <w:color w:val="1b1c1d"/>
          <w:sz w:val="24"/>
          <w:szCs w:val="24"/>
          <w:rtl w:val="0"/>
        </w:rPr>
        <w:t xml:space="preserve">(High-Level View)</w:t>
      </w:r>
    </w:p>
    <w:p w:rsidR="00000000" w:rsidDel="00000000" w:rsidP="00000000" w:rsidRDefault="00000000" w:rsidRPr="00000000" w14:paraId="00000074">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Client-Side (Web Browser):</w:t>
      </w:r>
    </w:p>
    <w:p w:rsidR="00000000" w:rsidDel="00000000" w:rsidP="00000000" w:rsidRDefault="00000000" w:rsidRPr="00000000" w14:paraId="00000075">
      <w:pPr>
        <w:numPr>
          <w:ilvl w:val="1"/>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React.js application consuming data from the Firebase/GCP backend.</w:t>
      </w:r>
    </w:p>
    <w:p w:rsidR="00000000" w:rsidDel="00000000" w:rsidP="00000000" w:rsidRDefault="00000000" w:rsidRPr="00000000" w14:paraId="00000076">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Handles user interface, user input, and rendering of learning content.</w:t>
      </w:r>
    </w:p>
    <w:p w:rsidR="00000000" w:rsidDel="00000000" w:rsidP="00000000" w:rsidRDefault="00000000" w:rsidRPr="00000000" w14:paraId="00000077">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Manages local state and interacts with Firebase Auth for user sessions.</w:t>
      </w:r>
    </w:p>
    <w:p w:rsidR="00000000" w:rsidDel="00000000" w:rsidP="00000000" w:rsidRDefault="00000000" w:rsidRPr="00000000" w14:paraId="00000078">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Firebase/GCP Backend:</w:t>
      </w:r>
    </w:p>
    <w:p w:rsidR="00000000" w:rsidDel="00000000" w:rsidP="00000000" w:rsidRDefault="00000000" w:rsidRPr="00000000" w14:paraId="00000079">
      <w:pPr>
        <w:numPr>
          <w:ilvl w:val="1"/>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Firebase Authentication:</w:t>
      </w:r>
      <w:r w:rsidDel="00000000" w:rsidR="00000000" w:rsidRPr="00000000">
        <w:rPr>
          <w:rFonts w:ascii="Google Sans Text" w:cs="Google Sans Text" w:eastAsia="Google Sans Text" w:hAnsi="Google Sans Text"/>
          <w:i w:val="0"/>
          <w:color w:val="1b1c1d"/>
          <w:sz w:val="24"/>
          <w:szCs w:val="24"/>
          <w:rtl w:val="0"/>
        </w:rPr>
        <w:t xml:space="preserve"> Manages user registration, login, and session management.</w:t>
      </w:r>
    </w:p>
    <w:p w:rsidR="00000000" w:rsidDel="00000000" w:rsidP="00000000" w:rsidRDefault="00000000" w:rsidRPr="00000000" w14:paraId="0000007A">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Firestore Database:</w:t>
      </w:r>
    </w:p>
    <w:p w:rsidR="00000000" w:rsidDel="00000000" w:rsidP="00000000" w:rsidRDefault="00000000" w:rsidRPr="00000000" w14:paraId="0000007B">
      <w:pPr>
        <w:numPr>
          <w:ilvl w:val="2"/>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users collection: Stores user profiles, authentication data.</w:t>
      </w:r>
    </w:p>
    <w:p w:rsidR="00000000" w:rsidDel="00000000" w:rsidP="00000000" w:rsidRDefault="00000000" w:rsidRPr="00000000" w14:paraId="0000007C">
      <w:pPr>
        <w:numPr>
          <w:ilvl w:val="2"/>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courses / modules / lessons collections: Stores educational content structure and metadata.</w:t>
      </w:r>
    </w:p>
    <w:p w:rsidR="00000000" w:rsidDel="00000000" w:rsidP="00000000" w:rsidRDefault="00000000" w:rsidRPr="00000000" w14:paraId="0000007D">
      <w:pPr>
        <w:numPr>
          <w:ilvl w:val="2"/>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progress collection: Stores student performance data (quiz scores, completed lessons, time spent).</w:t>
      </w:r>
    </w:p>
    <w:p w:rsidR="00000000" w:rsidDel="00000000" w:rsidP="00000000" w:rsidRDefault="00000000" w:rsidRPr="00000000" w14:paraId="0000007E">
      <w:pPr>
        <w:numPr>
          <w:ilvl w:val="2"/>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questions / answers collections: Stores question banks and correct answers.</w:t>
      </w:r>
    </w:p>
    <w:p w:rsidR="00000000" w:rsidDel="00000000" w:rsidP="00000000" w:rsidRDefault="00000000" w:rsidRPr="00000000" w14:paraId="0000007F">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Cloud Functions for Firebase (Optional but Recommended):</w:t>
      </w:r>
    </w:p>
    <w:p w:rsidR="00000000" w:rsidDel="00000000" w:rsidP="00000000" w:rsidRDefault="00000000" w:rsidRPr="00000000" w14:paraId="00000080">
      <w:pPr>
        <w:numPr>
          <w:ilvl w:val="2"/>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Server-side logic for complex operations (e.g., content generation triggers, data aggregation).</w:t>
      </w:r>
    </w:p>
    <w:p w:rsidR="00000000" w:rsidDel="00000000" w:rsidP="00000000" w:rsidRDefault="00000000" w:rsidRPr="00000000" w14:paraId="00000081">
      <w:pPr>
        <w:numPr>
          <w:ilvl w:val="2"/>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Acts as a secure intermediary for sensitive AI API calls if direct client-side calls are not preferred.</w:t>
      </w:r>
    </w:p>
    <w:p w:rsidR="00000000" w:rsidDel="00000000" w:rsidP="00000000" w:rsidRDefault="00000000" w:rsidRPr="00000000" w14:paraId="00000082">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Google Gemini API:</w:t>
      </w:r>
    </w:p>
    <w:p w:rsidR="00000000" w:rsidDel="00000000" w:rsidP="00000000" w:rsidRDefault="00000000" w:rsidRPr="00000000" w14:paraId="00000083">
      <w:pPr>
        <w:numPr>
          <w:ilvl w:val="2"/>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Accessed via the frontend (or Cloud Functions).</w:t>
      </w:r>
    </w:p>
    <w:p w:rsidR="00000000" w:rsidDel="00000000" w:rsidP="00000000" w:rsidRDefault="00000000" w:rsidRPr="00000000" w14:paraId="00000084">
      <w:pPr>
        <w:numPr>
          <w:ilvl w:val="2"/>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Powers the conversational AI for tutoring.</w:t>
      </w:r>
    </w:p>
    <w:p w:rsidR="00000000" w:rsidDel="00000000" w:rsidP="00000000" w:rsidRDefault="00000000" w:rsidRPr="00000000" w14:paraId="00000085">
      <w:pPr>
        <w:numPr>
          <w:ilvl w:val="2"/>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Analyzes student responses and generates tailored explanations/hints.</w:t>
      </w:r>
    </w:p>
    <w:p w:rsidR="00000000" w:rsidDel="00000000" w:rsidP="00000000" w:rsidRDefault="00000000" w:rsidRPr="00000000" w14:paraId="00000086">
      <w:pPr>
        <w:numPr>
          <w:ilvl w:val="2"/>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May be used for dynamic content generation (e.g., new practice problems based on a topic).</w:t>
      </w:r>
    </w:p>
    <w:p w:rsidR="00000000" w:rsidDel="00000000" w:rsidP="00000000" w:rsidRDefault="00000000" w:rsidRPr="00000000" w14:paraId="00000087">
      <w:pPr>
        <w:numPr>
          <w:ilvl w:val="1"/>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Firebase Hosting:</w:t>
      </w:r>
      <w:r w:rsidDel="00000000" w:rsidR="00000000" w:rsidRPr="00000000">
        <w:rPr>
          <w:rFonts w:ascii="Google Sans Text" w:cs="Google Sans Text" w:eastAsia="Google Sans Text" w:hAnsi="Google Sans Text"/>
          <w:i w:val="0"/>
          <w:color w:val="1b1c1d"/>
          <w:sz w:val="24"/>
          <w:szCs w:val="24"/>
          <w:rtl w:val="0"/>
        </w:rPr>
        <w:t xml:space="preserve"> Deploys and serves the React.js web application.</w:t>
      </w:r>
    </w:p>
    <w:p w:rsidR="00000000" w:rsidDel="00000000" w:rsidP="00000000" w:rsidRDefault="00000000" w:rsidRPr="00000000" w14:paraId="00000088">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5. PROJECT PLANNING &amp; SCHEDULING</w:t>
      </w:r>
    </w:p>
    <w:p w:rsidR="00000000" w:rsidDel="00000000" w:rsidP="00000000" w:rsidRDefault="00000000" w:rsidRPr="00000000" w14:paraId="0000008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5.1 Project Planning</w:t>
      </w:r>
    </w:p>
    <w:p w:rsidR="00000000" w:rsidDel="00000000" w:rsidP="00000000" w:rsidRDefault="00000000" w:rsidRPr="00000000" w14:paraId="0000008A">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Phase 1: Foundation (Weeks 1-4)</w:t>
      </w:r>
    </w:p>
    <w:p w:rsidR="00000000" w:rsidDel="00000000" w:rsidP="00000000" w:rsidRDefault="00000000" w:rsidRPr="00000000" w14:paraId="0000008B">
      <w:pPr>
        <w:numPr>
          <w:ilvl w:val="1"/>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Setup Firebase Project (Auth, Firestore).</w:t>
      </w:r>
    </w:p>
    <w:p w:rsidR="00000000" w:rsidDel="00000000" w:rsidP="00000000" w:rsidRDefault="00000000" w:rsidRPr="00000000" w14:paraId="0000008C">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Basic React app setup and UI skeleton (login, dashboard).</w:t>
      </w:r>
    </w:p>
    <w:p w:rsidR="00000000" w:rsidDel="00000000" w:rsidP="00000000" w:rsidRDefault="00000000" w:rsidRPr="00000000" w14:paraId="0000008D">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Implement user authentication.</w:t>
      </w:r>
    </w:p>
    <w:p w:rsidR="00000000" w:rsidDel="00000000" w:rsidP="00000000" w:rsidRDefault="00000000" w:rsidRPr="00000000" w14:paraId="0000008E">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Set up core database structure (users, courses).</w:t>
      </w:r>
    </w:p>
    <w:p w:rsidR="00000000" w:rsidDel="00000000" w:rsidP="00000000" w:rsidRDefault="00000000" w:rsidRPr="00000000" w14:paraId="0000008F">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Integrate initial content loading.</w:t>
      </w:r>
    </w:p>
    <w:p w:rsidR="00000000" w:rsidDel="00000000" w:rsidP="00000000" w:rsidRDefault="00000000" w:rsidRPr="00000000" w14:paraId="00000090">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Phase 2: Core AI &amp; Learning (Weeks 5-10)</w:t>
      </w:r>
    </w:p>
    <w:p w:rsidR="00000000" w:rsidDel="00000000" w:rsidP="00000000" w:rsidRDefault="00000000" w:rsidRPr="00000000" w14:paraId="00000091">
      <w:pPr>
        <w:numPr>
          <w:ilvl w:val="1"/>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Integrate Gemini API for basic conversational tutoring.</w:t>
      </w:r>
    </w:p>
    <w:p w:rsidR="00000000" w:rsidDel="00000000" w:rsidP="00000000" w:rsidRDefault="00000000" w:rsidRPr="00000000" w14:paraId="00000092">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Develop adaptive quiz functionality.</w:t>
      </w:r>
    </w:p>
    <w:p w:rsidR="00000000" w:rsidDel="00000000" w:rsidP="00000000" w:rsidRDefault="00000000" w:rsidRPr="00000000" w14:paraId="00000093">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Implement progress tracking to Firestore.</w:t>
      </w:r>
    </w:p>
    <w:p w:rsidR="00000000" w:rsidDel="00000000" w:rsidP="00000000" w:rsidRDefault="00000000" w:rsidRPr="00000000" w14:paraId="00000094">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Create a basic personalized learning path (e.g., recommending next module based on quiz score).</w:t>
      </w:r>
    </w:p>
    <w:p w:rsidR="00000000" w:rsidDel="00000000" w:rsidP="00000000" w:rsidRDefault="00000000" w:rsidRPr="00000000" w14:paraId="00000095">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Phase 3: Refinement &amp; Expansion (Weeks 11-14)</w:t>
      </w:r>
    </w:p>
    <w:p w:rsidR="00000000" w:rsidDel="00000000" w:rsidP="00000000" w:rsidRDefault="00000000" w:rsidRPr="00000000" w14:paraId="00000096">
      <w:pPr>
        <w:numPr>
          <w:ilvl w:val="1"/>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Enhance UI/UX, add gamification elements.</w:t>
      </w:r>
    </w:p>
    <w:p w:rsidR="00000000" w:rsidDel="00000000" w:rsidP="00000000" w:rsidRDefault="00000000" w:rsidRPr="00000000" w14:paraId="00000097">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Improve AI response quality and complexity.</w:t>
      </w:r>
    </w:p>
    <w:p w:rsidR="00000000" w:rsidDel="00000000" w:rsidP="00000000" w:rsidRDefault="00000000" w:rsidRPr="00000000" w14:paraId="00000098">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Implement advanced content types (e.g., interactive simulations).</w:t>
      </w:r>
    </w:p>
    <w:p w:rsidR="00000000" w:rsidDel="00000000" w:rsidP="00000000" w:rsidRDefault="00000000" w:rsidRPr="00000000" w14:paraId="00000099">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Develop reporting dashboards for students.</w:t>
      </w:r>
    </w:p>
    <w:p w:rsidR="00000000" w:rsidDel="00000000" w:rsidP="00000000" w:rsidRDefault="00000000" w:rsidRPr="00000000" w14:paraId="0000009A">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Testing and Bug Fixing.</w:t>
      </w:r>
    </w:p>
    <w:p w:rsidR="00000000" w:rsidDel="00000000" w:rsidP="00000000" w:rsidRDefault="00000000" w:rsidRPr="00000000" w14:paraId="0000009B">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Phase 4: Deployment &amp; Iteration (Week 15 onwards)</w:t>
      </w:r>
    </w:p>
    <w:p w:rsidR="00000000" w:rsidDel="00000000" w:rsidP="00000000" w:rsidRDefault="00000000" w:rsidRPr="00000000" w14:paraId="0000009C">
      <w:pPr>
        <w:numPr>
          <w:ilvl w:val="1"/>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Deploy to Firebase Hosting.</w:t>
      </w:r>
    </w:p>
    <w:p w:rsidR="00000000" w:rsidDel="00000000" w:rsidP="00000000" w:rsidRDefault="00000000" w:rsidRPr="00000000" w14:paraId="0000009D">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Monitor performance, gather user feedback.</w:t>
      </w:r>
    </w:p>
    <w:p w:rsidR="00000000" w:rsidDel="00000000" w:rsidP="00000000" w:rsidRDefault="00000000" w:rsidRPr="00000000" w14:paraId="0000009E">
      <w:pPr>
        <w:numPr>
          <w:ilvl w:val="1"/>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Plan for future features (e.g., parent/teacher portal, more subjects, mobile app).</w:t>
      </w:r>
    </w:p>
    <w:p w:rsidR="00000000" w:rsidDel="00000000" w:rsidP="00000000" w:rsidRDefault="00000000" w:rsidRPr="00000000" w14:paraId="0000009F">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6. FUNCTIONAL AND PERFORMANCE TESTING</w:t>
      </w:r>
    </w:p>
    <w:p w:rsidR="00000000" w:rsidDel="00000000" w:rsidP="00000000" w:rsidRDefault="00000000" w:rsidRPr="00000000" w14:paraId="000000A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6.1 Performance Testing</w:t>
      </w:r>
    </w:p>
    <w:p w:rsidR="00000000" w:rsidDel="00000000" w:rsidP="00000000" w:rsidRDefault="00000000" w:rsidRPr="00000000" w14:paraId="000000A1">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Load Testing:</w:t>
      </w:r>
      <w:r w:rsidDel="00000000" w:rsidR="00000000" w:rsidRPr="00000000">
        <w:rPr>
          <w:rFonts w:ascii="Google Sans Text" w:cs="Google Sans Text" w:eastAsia="Google Sans Text" w:hAnsi="Google Sans Text"/>
          <w:i w:val="0"/>
          <w:color w:val="1b1c1d"/>
          <w:sz w:val="24"/>
          <w:szCs w:val="24"/>
          <w:rtl w:val="0"/>
        </w:rPr>
        <w:t xml:space="preserve"> Simulate concurrent users accessing the platform to ensure the system handles high traffic without degradation (e.g., using tools like JMeter).</w:t>
      </w:r>
    </w:p>
    <w:p w:rsidR="00000000" w:rsidDel="00000000" w:rsidP="00000000" w:rsidRDefault="00000000" w:rsidRPr="00000000" w14:paraId="000000A2">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Stress Testing:</w:t>
      </w:r>
      <w:r w:rsidDel="00000000" w:rsidR="00000000" w:rsidRPr="00000000">
        <w:rPr>
          <w:rFonts w:ascii="Google Sans Text" w:cs="Google Sans Text" w:eastAsia="Google Sans Text" w:hAnsi="Google Sans Text"/>
          <w:i w:val="0"/>
          <w:color w:val="1b1c1d"/>
          <w:sz w:val="24"/>
          <w:szCs w:val="24"/>
          <w:rtl w:val="0"/>
        </w:rPr>
        <w:t xml:space="preserve"> Push the system beyond its capacity to identify breaking points and recovery mechanisms.</w:t>
      </w:r>
    </w:p>
    <w:p w:rsidR="00000000" w:rsidDel="00000000" w:rsidP="00000000" w:rsidRDefault="00000000" w:rsidRPr="00000000" w14:paraId="000000A3">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Response Time Testing:</w:t>
      </w:r>
      <w:r w:rsidDel="00000000" w:rsidR="00000000" w:rsidRPr="00000000">
        <w:rPr>
          <w:rFonts w:ascii="Google Sans Text" w:cs="Google Sans Text" w:eastAsia="Google Sans Text" w:hAnsi="Google Sans Text"/>
          <w:i w:val="0"/>
          <w:color w:val="1b1c1d"/>
          <w:sz w:val="24"/>
          <w:szCs w:val="24"/>
          <w:rtl w:val="0"/>
        </w:rPr>
        <w:t xml:space="preserve"> Measure the latency of AI responses, page loads, and database queries.</w:t>
      </w:r>
    </w:p>
    <w:p w:rsidR="00000000" w:rsidDel="00000000" w:rsidP="00000000" w:rsidRDefault="00000000" w:rsidRPr="00000000" w14:paraId="000000A4">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Scalability Testing:</w:t>
      </w:r>
      <w:r w:rsidDel="00000000" w:rsidR="00000000" w:rsidRPr="00000000">
        <w:rPr>
          <w:rFonts w:ascii="Google Sans Text" w:cs="Google Sans Text" w:eastAsia="Google Sans Text" w:hAnsi="Google Sans Text"/>
          <w:i w:val="0"/>
          <w:color w:val="1b1c1d"/>
          <w:sz w:val="24"/>
          <w:szCs w:val="24"/>
          <w:rtl w:val="0"/>
        </w:rPr>
        <w:t xml:space="preserve"> Verify that the system can scale effectively with increased data and user load, especially with Firestore and Cloud Functions.</w:t>
      </w:r>
    </w:p>
    <w:p w:rsidR="00000000" w:rsidDel="00000000" w:rsidP="00000000" w:rsidRDefault="00000000" w:rsidRPr="00000000" w14:paraId="000000A5">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API Performance:</w:t>
      </w:r>
      <w:r w:rsidDel="00000000" w:rsidR="00000000" w:rsidRPr="00000000">
        <w:rPr>
          <w:rFonts w:ascii="Google Sans Text" w:cs="Google Sans Text" w:eastAsia="Google Sans Text" w:hAnsi="Google Sans Text"/>
          <w:i w:val="0"/>
          <w:color w:val="1b1c1d"/>
          <w:sz w:val="24"/>
          <w:szCs w:val="24"/>
          <w:rtl w:val="0"/>
        </w:rPr>
        <w:t xml:space="preserve"> Monitor the performance and rate limits of calls to the Gemini API.</w:t>
      </w:r>
    </w:p>
    <w:p w:rsidR="00000000" w:rsidDel="00000000" w:rsidP="00000000" w:rsidRDefault="00000000" w:rsidRPr="00000000" w14:paraId="000000A6">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7. RESULTS</w:t>
      </w:r>
    </w:p>
    <w:p w:rsidR="00000000" w:rsidDel="00000000" w:rsidP="00000000" w:rsidRDefault="00000000" w:rsidRPr="00000000" w14:paraId="000000A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7.1 Output Screenshots</w:t>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1"/>
          <w:color w:val="1b1c1d"/>
          <w:sz w:val="24"/>
          <w:szCs w:val="24"/>
        </w:rPr>
      </w:pPr>
      <w:r w:rsidDel="00000000" w:rsidR="00000000" w:rsidRPr="00000000">
        <w:rPr>
          <w:rFonts w:ascii="Google Sans Text" w:cs="Google Sans Text" w:eastAsia="Google Sans Text" w:hAnsi="Google Sans Text"/>
          <w:i w:val="1"/>
          <w:color w:val="1b1c1d"/>
          <w:sz w:val="24"/>
          <w:szCs w:val="24"/>
          <w:rtl w:val="0"/>
        </w:rPr>
        <w:t xml:space="preserve">(To be filled upon development completion)</w:t>
      </w:r>
    </w:p>
    <w:p w:rsidR="00000000" w:rsidDel="00000000" w:rsidP="00000000" w:rsidRDefault="00000000" w:rsidRPr="00000000" w14:paraId="000000A9">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Login/Registration Page</w:t>
      </w:r>
    </w:p>
    <w:p w:rsidR="00000000" w:rsidDel="00000000" w:rsidP="00000000" w:rsidRDefault="00000000" w:rsidRPr="00000000" w14:paraId="000000AA">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Student Dashboard</w:t>
      </w:r>
    </w:p>
    <w:p w:rsidR="00000000" w:rsidDel="00000000" w:rsidP="00000000" w:rsidRDefault="00000000" w:rsidRPr="00000000" w14:paraId="000000AB">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Interactive Lesson Screen with AI Chatbot</w:t>
      </w:r>
    </w:p>
    <w:p w:rsidR="00000000" w:rsidDel="00000000" w:rsidP="00000000" w:rsidRDefault="00000000" w:rsidRPr="00000000" w14:paraId="000000AC">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Quiz/Assessment Page</w:t>
      </w:r>
    </w:p>
    <w:p w:rsidR="00000000" w:rsidDel="00000000" w:rsidP="00000000" w:rsidRDefault="00000000" w:rsidRPr="00000000" w14:paraId="000000AD">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rPr>
          <w:ins w:author="Santhosh Chiradala" w:id="0" w:date="2025-06-26T15:54:49Z"/>
        </w:rPr>
      </w:pPr>
      <w:r w:rsidDel="00000000" w:rsidR="00000000" w:rsidRPr="00000000">
        <w:rPr>
          <w:rFonts w:ascii="Google Sans Text" w:cs="Google Sans Text" w:eastAsia="Google Sans Text" w:hAnsi="Google Sans Text"/>
          <w:i w:val="0"/>
          <w:color w:val="1b1c1d"/>
          <w:sz w:val="24"/>
          <w:szCs w:val="24"/>
          <w:rtl w:val="0"/>
        </w:rPr>
        <w:t xml:space="preserve">Progress Tracking Chart</w:t>
      </w:r>
      <w:ins w:author="Santhosh Chiradala" w:id="0" w:date="2025-06-26T15:54:49Z">
        <w:r w:rsidDel="00000000" w:rsidR="00000000" w:rsidRPr="00000000">
          <w:rPr>
            <w:rtl w:val="0"/>
          </w:rPr>
        </w:r>
      </w:ins>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120" w:before="120" w:line="275.9999942779541" w:lineRule="auto"/>
        <w:rPr>
          <w:ins w:author="Santhosh Chiradala" w:id="0" w:date="2025-06-26T15:54:49Z"/>
          <w:rFonts w:ascii="Google Sans Text" w:cs="Google Sans Text" w:eastAsia="Google Sans Text" w:hAnsi="Google Sans Text"/>
          <w:i w:val="0"/>
          <w:color w:val="1b1c1d"/>
          <w:sz w:val="24"/>
          <w:szCs w:val="24"/>
        </w:rPr>
      </w:pPr>
      <w:ins w:author="Santhosh Chiradala" w:id="0" w:date="2025-06-26T15:54:49Z">
        <w:r w:rsidDel="00000000" w:rsidR="00000000" w:rsidRPr="00000000">
          <w:rPr>
            <w:rtl w:val="0"/>
          </w:rPr>
        </w:r>
      </w:ins>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120" w:before="120" w:line="275.9999942779541" w:lineRule="auto"/>
        <w:rPr>
          <w:ins w:author="Santhosh Chiradala" w:id="0" w:date="2025-06-26T15:54:49Z"/>
          <w:rFonts w:ascii="Google Sans Text" w:cs="Google Sans Text" w:eastAsia="Google Sans Text" w:hAnsi="Google Sans Text"/>
          <w:i w:val="0"/>
          <w:color w:val="1b1c1d"/>
          <w:sz w:val="24"/>
          <w:szCs w:val="24"/>
        </w:rPr>
      </w:pPr>
      <w:ins w:author="Santhosh Chiradala" w:id="0" w:date="2025-06-26T15:54:49Z">
        <w:r w:rsidDel="00000000" w:rsidR="00000000" w:rsidRPr="00000000">
          <w:rPr>
            <w:rtl w:val="0"/>
          </w:rPr>
        </w:r>
      </w:ins>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120" w:before="120" w:line="275.9999942779541" w:lineRule="auto"/>
        <w:rPr>
          <w:ins w:author="Santhosh Chiradala" w:id="0" w:date="2025-06-26T15:54:49Z"/>
          <w:rFonts w:ascii="Google Sans Text" w:cs="Google Sans Text" w:eastAsia="Google Sans Text" w:hAnsi="Google Sans Text"/>
          <w:i w:val="0"/>
          <w:color w:val="1b1c1d"/>
          <w:sz w:val="24"/>
          <w:szCs w:val="24"/>
        </w:rPr>
      </w:pPr>
      <w:ins w:author="Santhosh Chiradala" w:id="0" w:date="2025-06-26T15:54:49Z">
        <w:r w:rsidDel="00000000" w:rsidR="00000000" w:rsidRPr="00000000">
          <w:rPr>
            <w:rtl w:val="0"/>
          </w:rPr>
        </w:r>
      </w:ins>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120" w:before="120" w:line="275.9999942779541" w:lineRule="auto"/>
        <w:rPr>
          <w:ins w:author="Santhosh Chiradala" w:id="0" w:date="2025-06-26T15:54:49Z"/>
          <w:rFonts w:ascii="Google Sans Text" w:cs="Google Sans Text" w:eastAsia="Google Sans Text" w:hAnsi="Google Sans Text"/>
          <w:i w:val="0"/>
          <w:color w:val="1b1c1d"/>
          <w:sz w:val="24"/>
          <w:szCs w:val="24"/>
        </w:rPr>
      </w:pPr>
      <w:ins w:author="Santhosh Chiradala" w:id="0" w:date="2025-06-26T15:54:49Z">
        <w:r w:rsidDel="00000000" w:rsidR="00000000" w:rsidRPr="00000000">
          <w:rPr>
            <w:rtl w:val="0"/>
          </w:rPr>
        </w:r>
      </w:ins>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120" w:before="120" w:line="275.9999942779541" w:lineRule="auto"/>
        <w:rPr>
          <w:ins w:author="Santhosh Chiradala" w:id="0" w:date="2025-06-26T15:54:49Z"/>
          <w:rFonts w:ascii="Google Sans Text" w:cs="Google Sans Text" w:eastAsia="Google Sans Text" w:hAnsi="Google Sans Text"/>
          <w:i w:val="0"/>
          <w:color w:val="1b1c1d"/>
          <w:sz w:val="24"/>
          <w:szCs w:val="24"/>
        </w:rPr>
      </w:pPr>
      <w:ins w:author="Santhosh Chiradala" w:id="0" w:date="2025-06-26T15:54:49Z">
        <w:r w:rsidDel="00000000" w:rsidR="00000000" w:rsidRPr="00000000">
          <w:rPr>
            <w:rtl w:val="0"/>
          </w:rPr>
        </w:r>
      </w:ins>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120" w:before="120" w:line="275.9999942779541" w:lineRule="auto"/>
        <w:rPr>
          <w:ins w:author="Santhosh Chiradala" w:id="0" w:date="2025-06-26T15:54:49Z"/>
          <w:rFonts w:ascii="Google Sans Text" w:cs="Google Sans Text" w:eastAsia="Google Sans Text" w:hAnsi="Google Sans Text"/>
          <w:i w:val="0"/>
          <w:color w:val="1b1c1d"/>
          <w:sz w:val="24"/>
          <w:szCs w:val="24"/>
        </w:rPr>
      </w:pPr>
      <w:ins w:author="Santhosh Chiradala" w:id="0" w:date="2025-06-26T15:54:49Z">
        <w:r w:rsidDel="00000000" w:rsidR="00000000" w:rsidRPr="00000000">
          <w:rPr>
            <w:rtl w:val="0"/>
          </w:rPr>
        </w:r>
      </w:ins>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120" w:before="120" w:line="275.9999942779541" w:lineRule="auto"/>
        <w:rPr>
          <w:ins w:author="Santhosh Chiradala" w:id="0" w:date="2025-06-26T15:54:49Z"/>
          <w:rFonts w:ascii="Google Sans Text" w:cs="Google Sans Text" w:eastAsia="Google Sans Text" w:hAnsi="Google Sans Text"/>
          <w:i w:val="0"/>
          <w:color w:val="1b1c1d"/>
          <w:sz w:val="24"/>
          <w:szCs w:val="24"/>
        </w:rPr>
      </w:pPr>
      <w:ins w:author="Santhosh Chiradala" w:id="0" w:date="2025-06-26T15:54:49Z">
        <w:r w:rsidDel="00000000" w:rsidR="00000000" w:rsidRPr="00000000">
          <w:rPr>
            <w:rtl w:val="0"/>
          </w:rPr>
        </w:r>
      </w:ins>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120" w:before="120" w:line="275.9999942779541" w:lineRule="auto"/>
        <w:rPr>
          <w:ins w:author="Santhosh Chiradala" w:id="0" w:date="2025-06-26T15:54:49Z"/>
          <w:rFonts w:ascii="Google Sans Text" w:cs="Google Sans Text" w:eastAsia="Google Sans Text" w:hAnsi="Google Sans Text"/>
          <w:i w:val="0"/>
          <w:color w:val="1b1c1d"/>
          <w:sz w:val="24"/>
          <w:szCs w:val="24"/>
        </w:rPr>
      </w:pPr>
      <w:ins w:author="Santhosh Chiradala" w:id="0" w:date="2025-06-26T15:54:49Z">
        <w:r w:rsidDel="00000000" w:rsidR="00000000" w:rsidRPr="00000000">
          <w:rPr>
            <w:rtl w:val="0"/>
          </w:rPr>
        </w:r>
      </w:ins>
    </w:p>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120" w:before="120" w:line="275.9999942779541" w:lineRule="auto"/>
        <w:rPr>
          <w:ins w:author="Santhosh Chiradala" w:id="0" w:date="2025-06-26T15:54:49Z"/>
          <w:rFonts w:ascii="Google Sans Text" w:cs="Google Sans Text" w:eastAsia="Google Sans Text" w:hAnsi="Google Sans Text"/>
          <w:i w:val="0"/>
          <w:color w:val="1b1c1d"/>
          <w:sz w:val="24"/>
          <w:szCs w:val="24"/>
        </w:rPr>
      </w:pPr>
      <w:ins w:author="Santhosh Chiradala" w:id="0" w:date="2025-06-26T15:54:49Z">
        <w:r w:rsidDel="00000000" w:rsidR="00000000" w:rsidRPr="00000000">
          <w:rPr>
            <w:rtl w:val="0"/>
          </w:rPr>
        </w:r>
      </w:ins>
    </w:p>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120" w:before="120" w:line="275.9999942779541" w:lineRule="auto"/>
        <w:pPrChange w:author="Santhosh Chiradala" w:id="0" w:date="2025-06-26T15:54:49Z">
          <w:pPr>
            <w:numPr>
              <w:ilvl w:val="0"/>
              <w:numId w:val="17"/>
            </w:numPr>
            <w:pBdr>
              <w:top w:space="0" w:sz="0" w:val="nil"/>
              <w:left w:space="0" w:sz="0" w:val="nil"/>
              <w:bottom w:space="0" w:sz="0" w:val="nil"/>
              <w:right w:space="0" w:sz="0" w:val="nil"/>
              <w:between w:space="0" w:sz="0" w:val="nil"/>
            </w:pBdr>
            <w:shd w:fill="auto" w:val="clear"/>
            <w:spacing w:after="120" w:before="120" w:line="275.9999942779541" w:lineRule="auto"/>
            <w:ind w:left="465" w:hanging="360"/>
          </w:pPr>
        </w:pPrChange>
      </w:pPr>
      <w:r w:rsidDel="00000000" w:rsidR="00000000" w:rsidRPr="00000000">
        <w:rPr>
          <w:rtl w:val="0"/>
        </w:rPr>
      </w:r>
    </w:p>
    <w:p w:rsidR="00000000" w:rsidDel="00000000" w:rsidP="00000000" w:rsidRDefault="00000000" w:rsidRPr="00000000" w14:paraId="000000B8">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8. ADVANTAGES &amp; DISADVANTAGES</w:t>
      </w:r>
    </w:p>
    <w:p w:rsidR="00000000" w:rsidDel="00000000" w:rsidP="00000000" w:rsidRDefault="00000000" w:rsidRPr="00000000" w14:paraId="000000B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Advantages:</w:t>
      </w:r>
    </w:p>
    <w:p w:rsidR="00000000" w:rsidDel="00000000" w:rsidP="00000000" w:rsidRDefault="00000000" w:rsidRPr="00000000" w14:paraId="000000BA">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Personalization:</w:t>
      </w:r>
      <w:r w:rsidDel="00000000" w:rsidR="00000000" w:rsidRPr="00000000">
        <w:rPr>
          <w:rFonts w:ascii="Google Sans Text" w:cs="Google Sans Text" w:eastAsia="Google Sans Text" w:hAnsi="Google Sans Text"/>
          <w:i w:val="0"/>
          <w:color w:val="1b1c1d"/>
          <w:sz w:val="24"/>
          <w:szCs w:val="24"/>
          <w:rtl w:val="0"/>
        </w:rPr>
        <w:t xml:space="preserve"> Tailored learning experiences for individual students.</w:t>
      </w:r>
    </w:p>
    <w:p w:rsidR="00000000" w:rsidDel="00000000" w:rsidP="00000000" w:rsidRDefault="00000000" w:rsidRPr="00000000" w14:paraId="000000BB">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Accessibility:</w:t>
      </w:r>
      <w:r w:rsidDel="00000000" w:rsidR="00000000" w:rsidRPr="00000000">
        <w:rPr>
          <w:rFonts w:ascii="Google Sans Text" w:cs="Google Sans Text" w:eastAsia="Google Sans Text" w:hAnsi="Google Sans Text"/>
          <w:i w:val="0"/>
          <w:color w:val="1b1c1d"/>
          <w:sz w:val="24"/>
          <w:szCs w:val="24"/>
          <w:rtl w:val="0"/>
        </w:rPr>
        <w:t xml:space="preserve"> Available 24/7 from anywhere with an internet connection.</w:t>
      </w:r>
    </w:p>
    <w:p w:rsidR="00000000" w:rsidDel="00000000" w:rsidP="00000000" w:rsidRDefault="00000000" w:rsidRPr="00000000" w14:paraId="000000BC">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Affordability:</w:t>
      </w:r>
      <w:r w:rsidDel="00000000" w:rsidR="00000000" w:rsidRPr="00000000">
        <w:rPr>
          <w:rFonts w:ascii="Google Sans Text" w:cs="Google Sans Text" w:eastAsia="Google Sans Text" w:hAnsi="Google Sans Text"/>
          <w:i w:val="0"/>
          <w:color w:val="1b1c1d"/>
          <w:sz w:val="24"/>
          <w:szCs w:val="24"/>
          <w:rtl w:val="0"/>
        </w:rPr>
        <w:t xml:space="preserve"> Potentially lower cost compared to traditional private tutoring.</w:t>
      </w:r>
    </w:p>
    <w:p w:rsidR="00000000" w:rsidDel="00000000" w:rsidP="00000000" w:rsidRDefault="00000000" w:rsidRPr="00000000" w14:paraId="000000BD">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Engagement:</w:t>
      </w:r>
      <w:r w:rsidDel="00000000" w:rsidR="00000000" w:rsidRPr="00000000">
        <w:rPr>
          <w:rFonts w:ascii="Google Sans Text" w:cs="Google Sans Text" w:eastAsia="Google Sans Text" w:hAnsi="Google Sans Text"/>
          <w:i w:val="0"/>
          <w:color w:val="1b1c1d"/>
          <w:sz w:val="24"/>
          <w:szCs w:val="24"/>
          <w:rtl w:val="0"/>
        </w:rPr>
        <w:t xml:space="preserve"> Interactive and gamified elements can increase student motivation.</w:t>
      </w:r>
    </w:p>
    <w:p w:rsidR="00000000" w:rsidDel="00000000" w:rsidP="00000000" w:rsidRDefault="00000000" w:rsidRPr="00000000" w14:paraId="000000BE">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Immediate Feedback:</w:t>
      </w:r>
      <w:r w:rsidDel="00000000" w:rsidR="00000000" w:rsidRPr="00000000">
        <w:rPr>
          <w:rFonts w:ascii="Google Sans Text" w:cs="Google Sans Text" w:eastAsia="Google Sans Text" w:hAnsi="Google Sans Text"/>
          <w:i w:val="0"/>
          <w:color w:val="1b1c1d"/>
          <w:sz w:val="24"/>
          <w:szCs w:val="24"/>
          <w:rtl w:val="0"/>
        </w:rPr>
        <w:t xml:space="preserve"> Students receive instant correction and guidance.</w:t>
      </w:r>
    </w:p>
    <w:p w:rsidR="00000000" w:rsidDel="00000000" w:rsidP="00000000" w:rsidRDefault="00000000" w:rsidRPr="00000000" w14:paraId="000000BF">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Scalability:</w:t>
      </w:r>
      <w:r w:rsidDel="00000000" w:rsidR="00000000" w:rsidRPr="00000000">
        <w:rPr>
          <w:rFonts w:ascii="Google Sans Text" w:cs="Google Sans Text" w:eastAsia="Google Sans Text" w:hAnsi="Google Sans Text"/>
          <w:i w:val="0"/>
          <w:color w:val="1b1c1d"/>
          <w:sz w:val="24"/>
          <w:szCs w:val="24"/>
          <w:rtl w:val="0"/>
        </w:rPr>
        <w:t xml:space="preserve"> Can serve a large number of students simultaneously.</w:t>
      </w:r>
    </w:p>
    <w:p w:rsidR="00000000" w:rsidDel="00000000" w:rsidP="00000000" w:rsidRDefault="00000000" w:rsidRPr="00000000" w14:paraId="000000C0">
      <w:pPr>
        <w:numPr>
          <w:ilvl w:val="0"/>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Data-Driven Insights:</w:t>
      </w:r>
      <w:r w:rsidDel="00000000" w:rsidR="00000000" w:rsidRPr="00000000">
        <w:rPr>
          <w:rFonts w:ascii="Google Sans Text" w:cs="Google Sans Text" w:eastAsia="Google Sans Text" w:hAnsi="Google Sans Text"/>
          <w:i w:val="0"/>
          <w:color w:val="1b1c1d"/>
          <w:sz w:val="24"/>
          <w:szCs w:val="24"/>
          <w:rtl w:val="0"/>
        </w:rPr>
        <w:t xml:space="preserve"> Provides valuable data on student performance and learning patterns.</w:t>
      </w:r>
    </w:p>
    <w:p w:rsidR="00000000" w:rsidDel="00000000" w:rsidP="00000000" w:rsidRDefault="00000000" w:rsidRPr="00000000" w14:paraId="000000C1">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Disadvantages:</w:t>
      </w:r>
    </w:p>
    <w:p w:rsidR="00000000" w:rsidDel="00000000" w:rsidP="00000000" w:rsidRDefault="00000000" w:rsidRPr="00000000" w14:paraId="000000C2">
      <w:pPr>
        <w:numPr>
          <w:ilvl w:val="0"/>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Lack of Human Interaction:</w:t>
      </w:r>
      <w:r w:rsidDel="00000000" w:rsidR="00000000" w:rsidRPr="00000000">
        <w:rPr>
          <w:rFonts w:ascii="Google Sans Text" w:cs="Google Sans Text" w:eastAsia="Google Sans Text" w:hAnsi="Google Sans Text"/>
          <w:i w:val="0"/>
          <w:color w:val="1b1c1d"/>
          <w:sz w:val="24"/>
          <w:szCs w:val="24"/>
          <w:rtl w:val="0"/>
        </w:rPr>
        <w:t xml:space="preserve"> Cannot fully replicate the empathy, nuance, and social aspect of human tutoring.</w:t>
      </w:r>
    </w:p>
    <w:p w:rsidR="00000000" w:rsidDel="00000000" w:rsidP="00000000" w:rsidRDefault="00000000" w:rsidRPr="00000000" w14:paraId="000000C3">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Dependency on Data Quality:</w:t>
      </w:r>
      <w:r w:rsidDel="00000000" w:rsidR="00000000" w:rsidRPr="00000000">
        <w:rPr>
          <w:rFonts w:ascii="Google Sans Text" w:cs="Google Sans Text" w:eastAsia="Google Sans Text" w:hAnsi="Google Sans Text"/>
          <w:i w:val="0"/>
          <w:color w:val="1b1c1d"/>
          <w:sz w:val="24"/>
          <w:szCs w:val="24"/>
          <w:rtl w:val="0"/>
        </w:rPr>
        <w:t xml:space="preserve"> AI effectiveness relies heavily on the quality and breadth of training data.</w:t>
      </w:r>
    </w:p>
    <w:p w:rsidR="00000000" w:rsidDel="00000000" w:rsidP="00000000" w:rsidRDefault="00000000" w:rsidRPr="00000000" w14:paraId="000000C4">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Technical Glitches:</w:t>
      </w:r>
      <w:r w:rsidDel="00000000" w:rsidR="00000000" w:rsidRPr="00000000">
        <w:rPr>
          <w:rFonts w:ascii="Google Sans Text" w:cs="Google Sans Text" w:eastAsia="Google Sans Text" w:hAnsi="Google Sans Text"/>
          <w:i w:val="0"/>
          <w:color w:val="1b1c1d"/>
          <w:sz w:val="24"/>
          <w:szCs w:val="24"/>
          <w:rtl w:val="0"/>
        </w:rPr>
        <w:t xml:space="preserve"> Potential for bugs, errors, or downtime.</w:t>
      </w:r>
    </w:p>
    <w:p w:rsidR="00000000" w:rsidDel="00000000" w:rsidP="00000000" w:rsidRDefault="00000000" w:rsidRPr="00000000" w14:paraId="000000C5">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Development Cost &amp; Complexity:</w:t>
      </w:r>
      <w:r w:rsidDel="00000000" w:rsidR="00000000" w:rsidRPr="00000000">
        <w:rPr>
          <w:rFonts w:ascii="Google Sans Text" w:cs="Google Sans Text" w:eastAsia="Google Sans Text" w:hAnsi="Google Sans Text"/>
          <w:i w:val="0"/>
          <w:color w:val="1b1c1d"/>
          <w:sz w:val="24"/>
          <w:szCs w:val="24"/>
          <w:rtl w:val="0"/>
        </w:rPr>
        <w:t xml:space="preserve"> Building and maintaining a sophisticated AI system is resource-intensive.</w:t>
      </w:r>
    </w:p>
    <w:p w:rsidR="00000000" w:rsidDel="00000000" w:rsidP="00000000" w:rsidRDefault="00000000" w:rsidRPr="00000000" w14:paraId="000000C6">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Ethical Concerns:</w:t>
      </w:r>
      <w:r w:rsidDel="00000000" w:rsidR="00000000" w:rsidRPr="00000000">
        <w:rPr>
          <w:rFonts w:ascii="Google Sans Text" w:cs="Google Sans Text" w:eastAsia="Google Sans Text" w:hAnsi="Google Sans Text"/>
          <w:i w:val="0"/>
          <w:color w:val="1b1c1d"/>
          <w:sz w:val="24"/>
          <w:szCs w:val="24"/>
          <w:rtl w:val="0"/>
        </w:rPr>
        <w:t xml:space="preserve"> Data privacy, algorithmic bias in learning recommendations.</w:t>
      </w:r>
    </w:p>
    <w:p w:rsidR="00000000" w:rsidDel="00000000" w:rsidP="00000000" w:rsidRDefault="00000000" w:rsidRPr="00000000" w14:paraId="000000C7">
      <w:pPr>
        <w:numPr>
          <w:ilvl w:val="0"/>
          <w:numId w:val="2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Internet Dependency:</w:t>
      </w:r>
      <w:r w:rsidDel="00000000" w:rsidR="00000000" w:rsidRPr="00000000">
        <w:rPr>
          <w:rFonts w:ascii="Google Sans Text" w:cs="Google Sans Text" w:eastAsia="Google Sans Text" w:hAnsi="Google Sans Text"/>
          <w:i w:val="0"/>
          <w:color w:val="1b1c1d"/>
          <w:sz w:val="24"/>
          <w:szCs w:val="24"/>
          <w:rtl w:val="0"/>
        </w:rPr>
        <w:t xml:space="preserve"> Requires a stable internet connection.</w:t>
      </w:r>
    </w:p>
    <w:p w:rsidR="00000000" w:rsidDel="00000000" w:rsidP="00000000" w:rsidRDefault="00000000" w:rsidRPr="00000000" w14:paraId="000000C8">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9. CONCLUSION</w:t>
      </w:r>
    </w:p>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Edu Tutor AI project proposes a robust and innovative solution to address the limitations of traditional education by offering a highly personalized and adaptive learning environment. By leveraging AI, specifically the Gemini API and Firebase services, the platform aims to make quality education more accessible, engaging, and effective for students. While challenges exist regarding human interaction and development complexity, the significant advantages in personalization and scalability make Edu Tutor AI a promising endeavor.</w:t>
      </w:r>
    </w:p>
    <w:p w:rsidR="00000000" w:rsidDel="00000000" w:rsidP="00000000" w:rsidRDefault="00000000" w:rsidRPr="00000000" w14:paraId="000000C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10. FUTURE SCOPE</w:t>
      </w:r>
    </w:p>
    <w:p w:rsidR="00000000" w:rsidDel="00000000" w:rsidP="00000000" w:rsidRDefault="00000000" w:rsidRPr="00000000" w14:paraId="000000CB">
      <w:pPr>
        <w:numPr>
          <w:ilvl w:val="0"/>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Multi-subject Expansion:</w:t>
      </w:r>
      <w:r w:rsidDel="00000000" w:rsidR="00000000" w:rsidRPr="00000000">
        <w:rPr>
          <w:rFonts w:ascii="Google Sans Text" w:cs="Google Sans Text" w:eastAsia="Google Sans Text" w:hAnsi="Google Sans Text"/>
          <w:i w:val="0"/>
          <w:color w:val="1b1c1d"/>
          <w:sz w:val="24"/>
          <w:szCs w:val="24"/>
          <w:rtl w:val="0"/>
        </w:rPr>
        <w:t xml:space="preserve"> Extend beyond initial subjects to cover a broader curriculum.</w:t>
      </w:r>
    </w:p>
    <w:p w:rsidR="00000000" w:rsidDel="00000000" w:rsidP="00000000" w:rsidRDefault="00000000" w:rsidRPr="00000000" w14:paraId="000000CC">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Parent/Teacher Portal:</w:t>
      </w:r>
      <w:r w:rsidDel="00000000" w:rsidR="00000000" w:rsidRPr="00000000">
        <w:rPr>
          <w:rFonts w:ascii="Google Sans Text" w:cs="Google Sans Text" w:eastAsia="Google Sans Text" w:hAnsi="Google Sans Text"/>
          <w:i w:val="0"/>
          <w:color w:val="1b1c1d"/>
          <w:sz w:val="24"/>
          <w:szCs w:val="24"/>
          <w:rtl w:val="0"/>
        </w:rPr>
        <w:t xml:space="preserve"> Dedicated dashboards for parents and teachers to monitor progress and collaborate.</w:t>
      </w:r>
    </w:p>
    <w:p w:rsidR="00000000" w:rsidDel="00000000" w:rsidP="00000000" w:rsidRDefault="00000000" w:rsidRPr="00000000" w14:paraId="000000CD">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Mobile Application:</w:t>
      </w:r>
      <w:r w:rsidDel="00000000" w:rsidR="00000000" w:rsidRPr="00000000">
        <w:rPr>
          <w:rFonts w:ascii="Google Sans Text" w:cs="Google Sans Text" w:eastAsia="Google Sans Text" w:hAnsi="Google Sans Text"/>
          <w:i w:val="0"/>
          <w:color w:val="1b1c1d"/>
          <w:sz w:val="24"/>
          <w:szCs w:val="24"/>
          <w:rtl w:val="0"/>
        </w:rPr>
        <w:t xml:space="preserve"> Native iOS/Android apps for a more seamless mobile experience.</w:t>
      </w:r>
    </w:p>
    <w:p w:rsidR="00000000" w:rsidDel="00000000" w:rsidP="00000000" w:rsidRDefault="00000000" w:rsidRPr="00000000" w14:paraId="000000CE">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Advanced AI Features:</w:t>
      </w:r>
      <w:r w:rsidDel="00000000" w:rsidR="00000000" w:rsidRPr="00000000">
        <w:rPr>
          <w:rFonts w:ascii="Google Sans Text" w:cs="Google Sans Text" w:eastAsia="Google Sans Text" w:hAnsi="Google Sans Text"/>
          <w:i w:val="0"/>
          <w:color w:val="1b1c1d"/>
          <w:sz w:val="24"/>
          <w:szCs w:val="24"/>
          <w:rtl w:val="0"/>
        </w:rPr>
        <w:t xml:space="preserve"> Sentiment analysis for student frustration, proactive intervention, AI-driven content generation for complex problems.</w:t>
      </w:r>
    </w:p>
    <w:p w:rsidR="00000000" w:rsidDel="00000000" w:rsidP="00000000" w:rsidRDefault="00000000" w:rsidRPr="00000000" w14:paraId="000000CF">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Collaborative Learning:</w:t>
      </w:r>
      <w:r w:rsidDel="00000000" w:rsidR="00000000" w:rsidRPr="00000000">
        <w:rPr>
          <w:rFonts w:ascii="Google Sans Text" w:cs="Google Sans Text" w:eastAsia="Google Sans Text" w:hAnsi="Google Sans Text"/>
          <w:i w:val="0"/>
          <w:color w:val="1b1c1d"/>
          <w:sz w:val="24"/>
          <w:szCs w:val="24"/>
          <w:rtl w:val="0"/>
        </w:rPr>
        <w:t xml:space="preserve"> Features for students to interact with peers under AI guidance.</w:t>
      </w:r>
    </w:p>
    <w:p w:rsidR="00000000" w:rsidDel="00000000" w:rsidP="00000000" w:rsidRDefault="00000000" w:rsidRPr="00000000" w14:paraId="000000D0">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Integration with LMS:</w:t>
      </w:r>
      <w:r w:rsidDel="00000000" w:rsidR="00000000" w:rsidRPr="00000000">
        <w:rPr>
          <w:rFonts w:ascii="Google Sans Text" w:cs="Google Sans Text" w:eastAsia="Google Sans Text" w:hAnsi="Google Sans Text"/>
          <w:i w:val="0"/>
          <w:color w:val="1b1c1d"/>
          <w:sz w:val="24"/>
          <w:szCs w:val="24"/>
          <w:rtl w:val="0"/>
        </w:rPr>
        <w:t xml:space="preserve"> Connect with existing Learning Management Systems used by schools.</w:t>
      </w:r>
    </w:p>
    <w:p w:rsidR="00000000" w:rsidDel="00000000" w:rsidP="00000000" w:rsidRDefault="00000000" w:rsidRPr="00000000" w14:paraId="000000D1">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Voice/Speech Recognition:</w:t>
      </w:r>
      <w:r w:rsidDel="00000000" w:rsidR="00000000" w:rsidRPr="00000000">
        <w:rPr>
          <w:rFonts w:ascii="Google Sans Text" w:cs="Google Sans Text" w:eastAsia="Google Sans Text" w:hAnsi="Google Sans Text"/>
          <w:i w:val="0"/>
          <w:color w:val="1b1c1d"/>
          <w:sz w:val="24"/>
          <w:szCs w:val="24"/>
          <w:rtl w:val="0"/>
        </w:rPr>
        <w:t xml:space="preserve"> Allow students to interact using voice commands.</w:t>
      </w:r>
    </w:p>
    <w:p w:rsidR="00000000" w:rsidDel="00000000" w:rsidP="00000000" w:rsidRDefault="00000000" w:rsidRPr="00000000" w14:paraId="000000D2">
      <w:pPr>
        <w:numPr>
          <w:ilvl w:val="0"/>
          <w:numId w:val="2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Personalized Study Plans:</w:t>
      </w:r>
      <w:r w:rsidDel="00000000" w:rsidR="00000000" w:rsidRPr="00000000">
        <w:rPr>
          <w:rFonts w:ascii="Google Sans Text" w:cs="Google Sans Text" w:eastAsia="Google Sans Text" w:hAnsi="Google Sans Text"/>
          <w:i w:val="0"/>
          <w:color w:val="1b1c1d"/>
          <w:sz w:val="24"/>
          <w:szCs w:val="24"/>
          <w:rtl w:val="0"/>
        </w:rPr>
        <w:t xml:space="preserve"> AI-generated long-term study schedules.</w:t>
      </w:r>
    </w:p>
    <w:p w:rsidR="00000000" w:rsidDel="00000000" w:rsidP="00000000" w:rsidRDefault="00000000" w:rsidRPr="00000000" w14:paraId="000000D3">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11. APPENDIX</w:t>
      </w:r>
    </w:p>
    <w:p w:rsidR="00000000" w:rsidDel="00000000" w:rsidP="00000000" w:rsidRDefault="00000000" w:rsidRPr="00000000" w14:paraId="000000D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Source Code (if any)</w:t>
      </w:r>
    </w:p>
    <w:p w:rsidR="00000000" w:rsidDel="00000000" w:rsidP="00000000" w:rsidRDefault="00000000" w:rsidRPr="00000000" w14:paraId="000000D5">
      <w:pPr>
        <w:numPr>
          <w:ilvl w:val="0"/>
          <w:numId w:val="22"/>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i w:val="1"/>
          <w:color w:val="1b1c1d"/>
          <w:sz w:val="24"/>
          <w:szCs w:val="24"/>
          <w:rtl w:val="0"/>
        </w:rPr>
        <w:t xml:space="preserve">Link to GitHub Repository (To be added)</w:t>
      </w:r>
    </w:p>
    <w:p w:rsidR="00000000" w:rsidDel="00000000" w:rsidP="00000000" w:rsidRDefault="00000000" w:rsidRPr="00000000" w14:paraId="000000D6">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Dataset Link</w:t>
      </w:r>
    </w:p>
    <w:p w:rsidR="00000000" w:rsidDel="00000000" w:rsidP="00000000" w:rsidRDefault="00000000" w:rsidRPr="00000000" w14:paraId="000000D7">
      <w:pPr>
        <w:numPr>
          <w:ilvl w:val="0"/>
          <w:numId w:val="23"/>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i w:val="1"/>
          <w:color w:val="1b1c1d"/>
          <w:sz w:val="24"/>
          <w:szCs w:val="24"/>
          <w:rtl w:val="0"/>
        </w:rPr>
        <w:t xml:space="preserve">If external datasets are used for AI training, link will be provided here.</w:t>
      </w:r>
    </w:p>
    <w:p w:rsidR="00000000" w:rsidDel="00000000" w:rsidP="00000000" w:rsidRDefault="00000000" w:rsidRPr="00000000" w14:paraId="000000D8">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GitHub &amp; Project Demo Link</w:t>
      </w:r>
    </w:p>
    <w:p w:rsidR="00000000" w:rsidDel="00000000" w:rsidP="00000000" w:rsidRDefault="00000000" w:rsidRPr="00000000" w14:paraId="000000D9">
      <w:pPr>
        <w:numPr>
          <w:ilvl w:val="0"/>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1"/>
          <w:color w:val="1b1c1d"/>
          <w:sz w:val="24"/>
          <w:szCs w:val="24"/>
          <w:rtl w:val="0"/>
        </w:rPr>
        <w:t xml:space="preserve">Link to the public GitHub repository for the project.</w:t>
      </w:r>
    </w:p>
    <w:p w:rsidR="00000000" w:rsidDel="00000000" w:rsidP="00000000" w:rsidRDefault="00000000" w:rsidRPr="00000000" w14:paraId="000000DA">
      <w:pPr>
        <w:numPr>
          <w:ilvl w:val="0"/>
          <w:numId w:val="2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1"/>
          <w:color w:val="1b1c1d"/>
          <w:sz w:val="24"/>
          <w:szCs w:val="24"/>
          <w:rtl w:val="0"/>
        </w:rPr>
        <w:t xml:space="preserve">Link to a live demo of the Edu Tutor AI application.</w:t>
      </w:r>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0">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5">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6">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7">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